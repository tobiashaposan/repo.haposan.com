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67B59" w14:textId="6EA01EF8" w:rsidR="002A1B27" w:rsidRDefault="002A1B27" w:rsidP="002A1B27">
      <w:pPr>
        <w:spacing w:line="360" w:lineRule="auto"/>
        <w:jc w:val="center"/>
        <w:rPr>
          <w:rFonts w:ascii="Times New Roman" w:hAnsi="Times New Roman"/>
          <w:b/>
          <w:bCs/>
          <w:szCs w:val="24"/>
        </w:rPr>
      </w:pPr>
      <w:r>
        <w:rPr>
          <w:rFonts w:ascii="Times New Roman" w:hAnsi="Times New Roman"/>
          <w:b/>
          <w:bCs/>
          <w:szCs w:val="24"/>
        </w:rPr>
        <w:t xml:space="preserve">SUPPORTING INFORMATION </w:t>
      </w:r>
      <w:r w:rsidR="0052071D">
        <w:rPr>
          <w:rFonts w:ascii="Times New Roman" w:hAnsi="Times New Roman"/>
          <w:b/>
          <w:bCs/>
          <w:szCs w:val="24"/>
        </w:rPr>
        <w:t xml:space="preserve"> </w:t>
      </w:r>
    </w:p>
    <w:p w14:paraId="32651F17" w14:textId="77777777" w:rsidR="0052071D" w:rsidRPr="00624EEB" w:rsidRDefault="0052071D" w:rsidP="0052071D">
      <w:pPr>
        <w:pStyle w:val="BBAuthorName"/>
        <w:jc w:val="left"/>
        <w:rPr>
          <w:rFonts w:ascii="Times New Roman" w:hAnsi="Times New Roman"/>
          <w:i w:val="0"/>
          <w:sz w:val="44"/>
        </w:rPr>
      </w:pPr>
      <w:r w:rsidRPr="00624EEB">
        <w:rPr>
          <w:rFonts w:ascii="Times New Roman" w:hAnsi="Times New Roman"/>
          <w:i w:val="0"/>
          <w:sz w:val="44"/>
        </w:rPr>
        <w:t xml:space="preserve">Optical and Electrical Characteristics of Lead-Free Cu-based Halide Perovskites in </w:t>
      </w:r>
      <w:proofErr w:type="spellStart"/>
      <w:r w:rsidRPr="00624EEB">
        <w:rPr>
          <w:rFonts w:ascii="Times New Roman" w:hAnsi="Times New Roman"/>
          <w:i w:val="0"/>
          <w:sz w:val="44"/>
        </w:rPr>
        <w:t>Electrospun</w:t>
      </w:r>
      <w:proofErr w:type="spellEnd"/>
      <w:r w:rsidRPr="00624EEB">
        <w:rPr>
          <w:rFonts w:ascii="Times New Roman" w:hAnsi="Times New Roman"/>
          <w:i w:val="0"/>
          <w:sz w:val="44"/>
        </w:rPr>
        <w:t xml:space="preserve"> Polystyrene Nanofibers</w:t>
      </w:r>
    </w:p>
    <w:p w14:paraId="6C668C58" w14:textId="77777777" w:rsidR="0052071D" w:rsidRPr="00624EEB" w:rsidRDefault="0052071D" w:rsidP="0052071D">
      <w:pPr>
        <w:pStyle w:val="BBAuthorName"/>
        <w:spacing w:line="240" w:lineRule="auto"/>
        <w:jc w:val="both"/>
        <w:rPr>
          <w:rFonts w:ascii="Times New Roman" w:hAnsi="Times New Roman"/>
          <w:vertAlign w:val="superscript"/>
        </w:rPr>
      </w:pPr>
      <w:r w:rsidRPr="00624EEB">
        <w:rPr>
          <w:rFonts w:ascii="Times New Roman" w:hAnsi="Times New Roman"/>
        </w:rPr>
        <w:t>Vito Bintang Saputra</w:t>
      </w:r>
      <w:proofErr w:type="gramStart"/>
      <w:r w:rsidRPr="00624EEB">
        <w:rPr>
          <w:rFonts w:ascii="Times New Roman" w:hAnsi="Times New Roman"/>
          <w:vertAlign w:val="superscript"/>
        </w:rPr>
        <w:t>†,‡</w:t>
      </w:r>
      <w:proofErr w:type="gramEnd"/>
      <w:r w:rsidRPr="00624EEB">
        <w:rPr>
          <w:rFonts w:ascii="Times New Roman" w:hAnsi="Times New Roman"/>
        </w:rPr>
        <w:t>, Tobias Haposan</w:t>
      </w:r>
      <w:r w:rsidRPr="00624EEB">
        <w:rPr>
          <w:rFonts w:ascii="Times New Roman" w:hAnsi="Times New Roman"/>
          <w:vertAlign w:val="superscript"/>
        </w:rPr>
        <w:t>†</w:t>
      </w:r>
      <w:r w:rsidRPr="00624EEB">
        <w:rPr>
          <w:rFonts w:ascii="Times New Roman" w:hAnsi="Times New Roman"/>
        </w:rPr>
        <w:t>, Dominik Kowal</w:t>
      </w:r>
      <w:r w:rsidRPr="00624EEB">
        <w:rPr>
          <w:rFonts w:ascii="Times New Roman" w:hAnsi="Times New Roman"/>
          <w:vertAlign w:val="superscript"/>
        </w:rPr>
        <w:t>§</w:t>
      </w:r>
      <w:r w:rsidRPr="00624EEB">
        <w:rPr>
          <w:rFonts w:ascii="Times New Roman" w:hAnsi="Times New Roman"/>
        </w:rPr>
        <w:t xml:space="preserve">,  </w:t>
      </w:r>
      <w:proofErr w:type="spellStart"/>
      <w:r w:rsidRPr="00624EEB">
        <w:rPr>
          <w:rFonts w:ascii="Times New Roman" w:hAnsi="Times New Roman"/>
        </w:rPr>
        <w:t>Pramudita</w:t>
      </w:r>
      <w:proofErr w:type="spellEnd"/>
      <w:r w:rsidRPr="00624EEB">
        <w:rPr>
          <w:rFonts w:ascii="Times New Roman" w:hAnsi="Times New Roman"/>
        </w:rPr>
        <w:t xml:space="preserve"> </w:t>
      </w:r>
      <w:proofErr w:type="spellStart"/>
      <w:r w:rsidRPr="00624EEB">
        <w:rPr>
          <w:rFonts w:ascii="Times New Roman" w:hAnsi="Times New Roman"/>
        </w:rPr>
        <w:t>Anindita</w:t>
      </w:r>
      <w:proofErr w:type="spellEnd"/>
      <w:r w:rsidRPr="00624EEB">
        <w:rPr>
          <w:rFonts w:ascii="Times New Roman" w:hAnsi="Times New Roman"/>
        </w:rPr>
        <w:t xml:space="preserve"> Prakasa Tanaya</w:t>
      </w:r>
      <w:r w:rsidRPr="00624EEB">
        <w:rPr>
          <w:rFonts w:ascii="Cambria Math" w:hAnsi="Cambria Math" w:cs="Cambria Math"/>
          <w:vertAlign w:val="superscript"/>
        </w:rPr>
        <w:t>∥</w:t>
      </w:r>
      <w:r w:rsidRPr="00624EEB">
        <w:rPr>
          <w:rFonts w:ascii="Times New Roman" w:hAnsi="Times New Roman"/>
          <w:vertAlign w:val="superscript"/>
        </w:rPr>
        <w:t>, ⁂</w:t>
      </w:r>
      <w:r w:rsidRPr="00624EEB">
        <w:rPr>
          <w:rFonts w:ascii="Times New Roman" w:hAnsi="Times New Roman"/>
        </w:rPr>
        <w:t xml:space="preserve">, </w:t>
      </w:r>
      <w:proofErr w:type="spellStart"/>
      <w:r w:rsidRPr="00624EEB">
        <w:rPr>
          <w:rFonts w:ascii="Times New Roman" w:hAnsi="Times New Roman"/>
        </w:rPr>
        <w:t>Wulan</w:t>
      </w:r>
      <w:proofErr w:type="spellEnd"/>
      <w:r w:rsidRPr="00624EEB">
        <w:rPr>
          <w:rFonts w:ascii="Times New Roman" w:hAnsi="Times New Roman"/>
        </w:rPr>
        <w:t xml:space="preserve"> </w:t>
      </w:r>
      <w:proofErr w:type="spellStart"/>
      <w:r w:rsidRPr="00624EEB">
        <w:rPr>
          <w:rFonts w:ascii="Times New Roman" w:hAnsi="Times New Roman"/>
        </w:rPr>
        <w:t>Chairunisa</w:t>
      </w:r>
      <w:r w:rsidRPr="00624EEB">
        <w:rPr>
          <w:rFonts w:ascii="Times New Roman" w:hAnsi="Times New Roman"/>
          <w:vertAlign w:val="superscript"/>
        </w:rPr>
        <w:t>ǂ</w:t>
      </w:r>
      <w:proofErr w:type="spellEnd"/>
      <w:r w:rsidRPr="00624EEB">
        <w:rPr>
          <w:rFonts w:ascii="Times New Roman" w:hAnsi="Times New Roman"/>
        </w:rPr>
        <w:t xml:space="preserve">, Sri </w:t>
      </w:r>
      <w:proofErr w:type="spellStart"/>
      <w:r w:rsidRPr="00624EEB">
        <w:rPr>
          <w:rFonts w:ascii="Times New Roman" w:hAnsi="Times New Roman"/>
        </w:rPr>
        <w:t>Hartati</w:t>
      </w:r>
      <w:proofErr w:type="spellEnd"/>
      <w:r w:rsidRPr="00624EEB">
        <w:rPr>
          <w:rFonts w:ascii="Times New Roman" w:hAnsi="Times New Roman"/>
          <w:vertAlign w:val="superscript"/>
        </w:rPr>
        <w:t>†</w:t>
      </w:r>
      <w:r w:rsidRPr="00624EEB">
        <w:rPr>
          <w:rFonts w:ascii="Times New Roman" w:hAnsi="Times New Roman"/>
        </w:rPr>
        <w:t>, Lei Zhang</w:t>
      </w:r>
      <w:r w:rsidRPr="00624EEB">
        <w:rPr>
          <w:rFonts w:ascii="Times New Roman" w:hAnsi="Times New Roman"/>
          <w:vertAlign w:val="superscript"/>
        </w:rPr>
        <w:t>˦</w:t>
      </w:r>
      <w:r w:rsidRPr="00624EEB">
        <w:rPr>
          <w:rFonts w:ascii="Times New Roman" w:hAnsi="Times New Roman"/>
        </w:rPr>
        <w:t xml:space="preserve">, Lina Jaya </w:t>
      </w:r>
      <w:proofErr w:type="spellStart"/>
      <w:r w:rsidRPr="00624EEB">
        <w:rPr>
          <w:rFonts w:ascii="Times New Roman" w:hAnsi="Times New Roman"/>
        </w:rPr>
        <w:t>Diguna</w:t>
      </w:r>
      <w:proofErr w:type="spellEnd"/>
      <w:r w:rsidRPr="00624EEB">
        <w:rPr>
          <w:rFonts w:ascii="Times New Roman" w:hAnsi="Times New Roman"/>
          <w:vertAlign w:val="superscript"/>
        </w:rPr>
        <w:t>¶</w:t>
      </w:r>
      <w:r w:rsidRPr="00624EEB">
        <w:rPr>
          <w:rFonts w:ascii="Times New Roman" w:hAnsi="Times New Roman"/>
        </w:rPr>
        <w:t xml:space="preserve">,  </w:t>
      </w:r>
      <w:proofErr w:type="spellStart"/>
      <w:r w:rsidRPr="00624EEB">
        <w:rPr>
          <w:rFonts w:ascii="Times New Roman" w:hAnsi="Times New Roman"/>
        </w:rPr>
        <w:t>Ismudiati</w:t>
      </w:r>
      <w:proofErr w:type="spellEnd"/>
      <w:r w:rsidRPr="00624EEB">
        <w:rPr>
          <w:rFonts w:ascii="Times New Roman" w:hAnsi="Times New Roman"/>
        </w:rPr>
        <w:t xml:space="preserve"> Puri </w:t>
      </w:r>
      <w:proofErr w:type="spellStart"/>
      <w:r w:rsidRPr="00624EEB">
        <w:rPr>
          <w:rFonts w:ascii="Times New Roman" w:hAnsi="Times New Roman"/>
        </w:rPr>
        <w:t>Handayani</w:t>
      </w:r>
      <w:proofErr w:type="spellEnd"/>
      <w:r w:rsidRPr="00624EEB">
        <w:rPr>
          <w:rFonts w:ascii="Cambria Math" w:hAnsi="Cambria Math" w:cs="Cambria Math"/>
          <w:vertAlign w:val="superscript"/>
        </w:rPr>
        <w:t>∥</w:t>
      </w:r>
      <w:r w:rsidRPr="00624EEB">
        <w:rPr>
          <w:rFonts w:ascii="Times New Roman" w:hAnsi="Times New Roman"/>
          <w:vertAlign w:val="superscript"/>
        </w:rPr>
        <w:t>, ⁂</w:t>
      </w:r>
      <w:r w:rsidRPr="00624EEB">
        <w:rPr>
          <w:rFonts w:ascii="Times New Roman" w:hAnsi="Times New Roman"/>
        </w:rPr>
        <w:t xml:space="preserve"> , Muhammad Danang </w:t>
      </w:r>
      <w:proofErr w:type="spellStart"/>
      <w:r w:rsidRPr="00624EEB">
        <w:rPr>
          <w:rFonts w:ascii="Times New Roman" w:hAnsi="Times New Roman"/>
        </w:rPr>
        <w:t>Birowosuto</w:t>
      </w:r>
      <w:proofErr w:type="spellEnd"/>
      <w:r w:rsidRPr="00624EEB">
        <w:rPr>
          <w:rFonts w:ascii="Times New Roman" w:hAnsi="Times New Roman"/>
          <w:vertAlign w:val="superscript"/>
        </w:rPr>
        <w:t>§</w:t>
      </w:r>
      <w:r w:rsidRPr="00624EEB">
        <w:rPr>
          <w:rFonts w:ascii="Times New Roman" w:hAnsi="Times New Roman"/>
        </w:rPr>
        <w:t xml:space="preserve">, </w:t>
      </w:r>
      <w:proofErr w:type="spellStart"/>
      <w:r w:rsidRPr="00624EEB">
        <w:rPr>
          <w:rFonts w:ascii="Times New Roman" w:hAnsi="Times New Roman"/>
        </w:rPr>
        <w:t>Witri</w:t>
      </w:r>
      <w:proofErr w:type="spellEnd"/>
      <w:r w:rsidRPr="00624EEB">
        <w:rPr>
          <w:rFonts w:ascii="Times New Roman" w:hAnsi="Times New Roman"/>
        </w:rPr>
        <w:t xml:space="preserve"> Wahyu Lestari</w:t>
      </w:r>
      <w:r w:rsidRPr="00624EEB">
        <w:rPr>
          <w:rFonts w:ascii="Times New Roman" w:hAnsi="Times New Roman"/>
          <w:vertAlign w:val="superscript"/>
        </w:rPr>
        <w:t>*,‡</w:t>
      </w:r>
      <w:r w:rsidRPr="00624EEB">
        <w:rPr>
          <w:rFonts w:ascii="Times New Roman" w:hAnsi="Times New Roman"/>
        </w:rPr>
        <w:t>, Arramel</w:t>
      </w:r>
      <w:r w:rsidRPr="00624EEB">
        <w:rPr>
          <w:rFonts w:ascii="Times New Roman" w:hAnsi="Times New Roman"/>
          <w:vertAlign w:val="superscript"/>
        </w:rPr>
        <w:t>*,†</w:t>
      </w:r>
    </w:p>
    <w:p w14:paraId="352307C0" w14:textId="77777777" w:rsidR="0052071D" w:rsidRPr="00624EEB" w:rsidRDefault="0052071D" w:rsidP="0052071D">
      <w:pPr>
        <w:pStyle w:val="BBAuthorName"/>
        <w:spacing w:after="0" w:line="240" w:lineRule="auto"/>
        <w:jc w:val="both"/>
        <w:rPr>
          <w:rFonts w:ascii="Times New Roman" w:hAnsi="Times New Roman"/>
          <w:i w:val="0"/>
          <w:iCs/>
        </w:rPr>
      </w:pPr>
      <w:r w:rsidRPr="00624EEB">
        <w:rPr>
          <w:rFonts w:ascii="Times New Roman" w:hAnsi="Times New Roman"/>
          <w:i w:val="0"/>
          <w:iCs/>
          <w:vertAlign w:val="superscript"/>
        </w:rPr>
        <w:t>†</w:t>
      </w:r>
      <w:r w:rsidRPr="00624EEB">
        <w:rPr>
          <w:rFonts w:ascii="Times New Roman" w:hAnsi="Times New Roman"/>
          <w:i w:val="0"/>
          <w:iCs/>
        </w:rPr>
        <w:t>Center of Excellence Applied Physics and Chemistry, Nano Center Indonesia, Jl. PUSPIPTEK, South Tangerang, 15314, Indonesia</w:t>
      </w:r>
    </w:p>
    <w:p w14:paraId="1BED2D4A" w14:textId="77777777" w:rsidR="0052071D" w:rsidRPr="00624EEB" w:rsidRDefault="0052071D" w:rsidP="0052071D">
      <w:pPr>
        <w:pStyle w:val="BBAuthorName"/>
        <w:spacing w:after="0" w:line="240" w:lineRule="auto"/>
        <w:jc w:val="both"/>
        <w:rPr>
          <w:rFonts w:ascii="Times New Roman" w:hAnsi="Times New Roman"/>
          <w:i w:val="0"/>
          <w:iCs/>
        </w:rPr>
      </w:pPr>
      <w:r w:rsidRPr="00624EEB">
        <w:rPr>
          <w:rFonts w:ascii="Times New Roman" w:hAnsi="Times New Roman"/>
          <w:i w:val="0"/>
          <w:iCs/>
        </w:rPr>
        <w:br/>
      </w:r>
      <w:r w:rsidRPr="00624EEB">
        <w:rPr>
          <w:rFonts w:ascii="Times New Roman" w:hAnsi="Times New Roman"/>
          <w:i w:val="0"/>
          <w:iCs/>
          <w:vertAlign w:val="superscript"/>
        </w:rPr>
        <w:t>‡</w:t>
      </w:r>
      <w:r w:rsidRPr="00624EEB">
        <w:rPr>
          <w:rFonts w:ascii="Times New Roman" w:hAnsi="Times New Roman"/>
          <w:i w:val="0"/>
          <w:iCs/>
        </w:rPr>
        <w:t xml:space="preserve">Department of Chemistry, Faculty of Mathematics and Natural Science, University of </w:t>
      </w:r>
      <w:proofErr w:type="spellStart"/>
      <w:r w:rsidRPr="00624EEB">
        <w:rPr>
          <w:rFonts w:ascii="Times New Roman" w:hAnsi="Times New Roman"/>
          <w:i w:val="0"/>
          <w:iCs/>
        </w:rPr>
        <w:t>Sebelas</w:t>
      </w:r>
      <w:proofErr w:type="spellEnd"/>
      <w:r w:rsidRPr="00624EEB">
        <w:rPr>
          <w:rFonts w:ascii="Times New Roman" w:hAnsi="Times New Roman"/>
          <w:i w:val="0"/>
          <w:iCs/>
        </w:rPr>
        <w:t xml:space="preserve"> Maret, Jl. Ir. </w:t>
      </w:r>
      <w:proofErr w:type="spellStart"/>
      <w:r w:rsidRPr="00624EEB">
        <w:rPr>
          <w:rFonts w:ascii="Times New Roman" w:hAnsi="Times New Roman"/>
          <w:i w:val="0"/>
          <w:iCs/>
        </w:rPr>
        <w:t>Sutami</w:t>
      </w:r>
      <w:proofErr w:type="spellEnd"/>
      <w:r w:rsidRPr="00624EEB">
        <w:rPr>
          <w:rFonts w:ascii="Times New Roman" w:hAnsi="Times New Roman"/>
          <w:i w:val="0"/>
          <w:iCs/>
        </w:rPr>
        <w:t>, Surakarta 57126, Indonesia</w:t>
      </w:r>
    </w:p>
    <w:p w14:paraId="74EF2FDE" w14:textId="77777777" w:rsidR="0052071D" w:rsidRPr="00624EEB" w:rsidRDefault="0052071D" w:rsidP="0052071D">
      <w:pPr>
        <w:pStyle w:val="BCAuthorAddress"/>
        <w:tabs>
          <w:tab w:val="left" w:pos="1868"/>
        </w:tabs>
        <w:spacing w:after="0" w:line="240" w:lineRule="auto"/>
        <w:jc w:val="both"/>
        <w:rPr>
          <w:rFonts w:ascii="Times New Roman" w:hAnsi="Times New Roman"/>
        </w:rPr>
      </w:pPr>
      <w:r w:rsidRPr="00624EEB">
        <w:rPr>
          <w:rFonts w:ascii="Times New Roman" w:hAnsi="Times New Roman"/>
        </w:rPr>
        <w:tab/>
      </w:r>
    </w:p>
    <w:p w14:paraId="170C5C80" w14:textId="77777777" w:rsidR="0052071D" w:rsidRPr="00624EEB" w:rsidRDefault="0052071D" w:rsidP="0052071D">
      <w:pPr>
        <w:pStyle w:val="BDAbstract"/>
        <w:spacing w:before="0" w:after="0" w:line="240" w:lineRule="auto"/>
        <w:rPr>
          <w:rFonts w:ascii="Times New Roman" w:hAnsi="Times New Roman"/>
          <w:iCs/>
          <w:szCs w:val="24"/>
        </w:rPr>
      </w:pPr>
      <w:r w:rsidRPr="00624EEB">
        <w:rPr>
          <w:rFonts w:ascii="Times New Roman" w:hAnsi="Times New Roman"/>
          <w:iCs/>
          <w:vertAlign w:val="superscript"/>
        </w:rPr>
        <w:t>§</w:t>
      </w:r>
      <w:r w:rsidRPr="00624EEB">
        <w:rPr>
          <w:rFonts w:ascii="Times New Roman" w:hAnsi="Times New Roman"/>
          <w:iCs/>
          <w:szCs w:val="24"/>
        </w:rPr>
        <w:t xml:space="preserve">Łukasiewicz Research Network—PORT Polish Center for Technology Development, </w:t>
      </w:r>
      <w:proofErr w:type="spellStart"/>
      <w:r w:rsidRPr="00624EEB">
        <w:rPr>
          <w:rFonts w:ascii="Times New Roman" w:hAnsi="Times New Roman"/>
          <w:iCs/>
          <w:szCs w:val="24"/>
        </w:rPr>
        <w:t>Stabłowicka</w:t>
      </w:r>
      <w:proofErr w:type="spellEnd"/>
      <w:r w:rsidRPr="00624EEB">
        <w:rPr>
          <w:rFonts w:ascii="Times New Roman" w:hAnsi="Times New Roman"/>
          <w:iCs/>
          <w:szCs w:val="24"/>
        </w:rPr>
        <w:t xml:space="preserve"> 147, 54-066 </w:t>
      </w:r>
      <w:proofErr w:type="spellStart"/>
      <w:r w:rsidRPr="00624EEB">
        <w:rPr>
          <w:rFonts w:ascii="Times New Roman" w:hAnsi="Times New Roman"/>
          <w:iCs/>
          <w:szCs w:val="24"/>
        </w:rPr>
        <w:t>Wrocław</w:t>
      </w:r>
      <w:proofErr w:type="spellEnd"/>
      <w:r w:rsidRPr="00624EEB">
        <w:rPr>
          <w:rFonts w:ascii="Times New Roman" w:hAnsi="Times New Roman"/>
          <w:iCs/>
          <w:szCs w:val="24"/>
        </w:rPr>
        <w:t>, Poland</w:t>
      </w:r>
    </w:p>
    <w:p w14:paraId="50454FEC" w14:textId="77777777" w:rsidR="0052071D" w:rsidRPr="00624EEB" w:rsidRDefault="0052071D" w:rsidP="0052071D">
      <w:pPr>
        <w:pStyle w:val="TAMainText"/>
        <w:spacing w:line="240" w:lineRule="auto"/>
        <w:rPr>
          <w:rFonts w:ascii="Times New Roman" w:hAnsi="Times New Roman"/>
        </w:rPr>
      </w:pPr>
    </w:p>
    <w:p w14:paraId="0E17FE22" w14:textId="77777777" w:rsidR="0052071D" w:rsidRPr="00624EEB" w:rsidRDefault="0052071D" w:rsidP="0052071D">
      <w:pPr>
        <w:pStyle w:val="TAMainText"/>
        <w:spacing w:line="240" w:lineRule="auto"/>
        <w:ind w:firstLine="0"/>
        <w:rPr>
          <w:rFonts w:ascii="Times New Roman" w:hAnsi="Times New Roman"/>
          <w:iCs/>
        </w:rPr>
      </w:pPr>
      <w:r w:rsidRPr="00624EEB">
        <w:rPr>
          <w:rFonts w:ascii="Cambria Math" w:hAnsi="Cambria Math" w:cs="Cambria Math"/>
          <w:iCs/>
          <w:vertAlign w:val="superscript"/>
        </w:rPr>
        <w:t>∥</w:t>
      </w:r>
      <w:r w:rsidRPr="00624EEB">
        <w:rPr>
          <w:rFonts w:ascii="Times New Roman" w:hAnsi="Times New Roman"/>
          <w:iCs/>
        </w:rPr>
        <w:t>Engineering Physics, School of Electrical Engineering, Telkom University, Jl. Telekomunikasi, Bandung 40257, Indonesia</w:t>
      </w:r>
    </w:p>
    <w:p w14:paraId="497D1952" w14:textId="77777777" w:rsidR="0052071D" w:rsidRPr="00624EEB" w:rsidRDefault="0052071D" w:rsidP="0052071D">
      <w:pPr>
        <w:pStyle w:val="TAMainText"/>
        <w:spacing w:line="240" w:lineRule="auto"/>
        <w:rPr>
          <w:rFonts w:ascii="Times New Roman" w:hAnsi="Times New Roman"/>
          <w:iCs/>
        </w:rPr>
      </w:pPr>
    </w:p>
    <w:p w14:paraId="5F4136C1" w14:textId="77777777" w:rsidR="0052071D" w:rsidRPr="00624EEB" w:rsidRDefault="0052071D" w:rsidP="0052071D">
      <w:pPr>
        <w:pStyle w:val="TAMainText"/>
        <w:spacing w:line="240" w:lineRule="auto"/>
        <w:ind w:firstLine="0"/>
        <w:rPr>
          <w:rFonts w:ascii="Times New Roman" w:hAnsi="Times New Roman"/>
          <w:iCs/>
        </w:rPr>
      </w:pPr>
      <w:r w:rsidRPr="00624EEB">
        <w:rPr>
          <w:rFonts w:ascii="Times New Roman" w:hAnsi="Times New Roman"/>
          <w:iCs/>
          <w:vertAlign w:val="superscript"/>
        </w:rPr>
        <w:t>⁂</w:t>
      </w:r>
      <w:r w:rsidRPr="00624EEB">
        <w:rPr>
          <w:rFonts w:ascii="Times New Roman" w:hAnsi="Times New Roman"/>
          <w:iCs/>
        </w:rPr>
        <w:t>The University Center of Excellence Intelligent Sensing-IoT, Telkom University, Indonesia</w:t>
      </w:r>
    </w:p>
    <w:p w14:paraId="63DE6D64" w14:textId="77777777" w:rsidR="0052071D" w:rsidRPr="00624EEB" w:rsidRDefault="0052071D" w:rsidP="0052071D">
      <w:pPr>
        <w:pStyle w:val="TAMainText"/>
        <w:spacing w:line="240" w:lineRule="auto"/>
        <w:ind w:firstLine="0"/>
        <w:rPr>
          <w:rFonts w:ascii="Times New Roman" w:hAnsi="Times New Roman"/>
          <w:iCs/>
        </w:rPr>
      </w:pPr>
    </w:p>
    <w:p w14:paraId="67178904" w14:textId="77777777" w:rsidR="0052071D" w:rsidRPr="00624EEB" w:rsidRDefault="0052071D" w:rsidP="0052071D">
      <w:pPr>
        <w:pStyle w:val="TAMainText"/>
        <w:spacing w:line="240" w:lineRule="auto"/>
        <w:ind w:firstLine="0"/>
        <w:rPr>
          <w:rFonts w:ascii="Times New Roman" w:hAnsi="Times New Roman"/>
          <w:iCs/>
        </w:rPr>
      </w:pPr>
      <w:proofErr w:type="spellStart"/>
      <w:r w:rsidRPr="00624EEB">
        <w:rPr>
          <w:rFonts w:ascii="Times New Roman" w:hAnsi="Times New Roman"/>
          <w:iCs/>
          <w:vertAlign w:val="superscript"/>
        </w:rPr>
        <w:t>ǂ</w:t>
      </w:r>
      <w:r w:rsidRPr="00624EEB">
        <w:rPr>
          <w:rFonts w:ascii="Times New Roman" w:hAnsi="Times New Roman"/>
          <w:iCs/>
        </w:rPr>
        <w:t>Collaborative</w:t>
      </w:r>
      <w:proofErr w:type="spellEnd"/>
      <w:r w:rsidRPr="00624EEB">
        <w:rPr>
          <w:rFonts w:ascii="Times New Roman" w:hAnsi="Times New Roman"/>
          <w:iCs/>
        </w:rPr>
        <w:t xml:space="preserve"> STEM Laboratories, Universitas </w:t>
      </w:r>
      <w:proofErr w:type="spellStart"/>
      <w:r w:rsidRPr="00624EEB">
        <w:rPr>
          <w:rFonts w:ascii="Times New Roman" w:hAnsi="Times New Roman"/>
          <w:iCs/>
        </w:rPr>
        <w:t>Prasetiya</w:t>
      </w:r>
      <w:proofErr w:type="spellEnd"/>
      <w:r w:rsidRPr="00624EEB">
        <w:rPr>
          <w:rFonts w:ascii="Times New Roman" w:hAnsi="Times New Roman"/>
          <w:iCs/>
        </w:rPr>
        <w:t xml:space="preserve"> Mulya, </w:t>
      </w:r>
      <w:proofErr w:type="spellStart"/>
      <w:r w:rsidRPr="00624EEB">
        <w:rPr>
          <w:rFonts w:ascii="Times New Roman" w:hAnsi="Times New Roman"/>
          <w:iCs/>
        </w:rPr>
        <w:t>Kavling</w:t>
      </w:r>
      <w:proofErr w:type="spellEnd"/>
      <w:r w:rsidRPr="00624EEB">
        <w:rPr>
          <w:rFonts w:ascii="Times New Roman" w:hAnsi="Times New Roman"/>
          <w:iCs/>
        </w:rPr>
        <w:t xml:space="preserve"> </w:t>
      </w:r>
      <w:proofErr w:type="spellStart"/>
      <w:r w:rsidRPr="00624EEB">
        <w:rPr>
          <w:rFonts w:ascii="Times New Roman" w:hAnsi="Times New Roman"/>
          <w:iCs/>
        </w:rPr>
        <w:t>Edutown</w:t>
      </w:r>
      <w:proofErr w:type="spellEnd"/>
      <w:r w:rsidRPr="00624EEB">
        <w:rPr>
          <w:rFonts w:ascii="Times New Roman" w:hAnsi="Times New Roman"/>
          <w:iCs/>
        </w:rPr>
        <w:t xml:space="preserve"> I.1, Jl. BSD Raya Utama, Tangerang 15339, Indonesia</w:t>
      </w:r>
    </w:p>
    <w:p w14:paraId="0CF049AE" w14:textId="77777777" w:rsidR="0052071D" w:rsidRPr="00624EEB" w:rsidRDefault="0052071D" w:rsidP="0052071D">
      <w:pPr>
        <w:pStyle w:val="TAMainText"/>
        <w:spacing w:line="240" w:lineRule="auto"/>
        <w:ind w:firstLine="0"/>
        <w:rPr>
          <w:rFonts w:ascii="Times New Roman" w:hAnsi="Times New Roman"/>
          <w:iCs/>
        </w:rPr>
      </w:pPr>
    </w:p>
    <w:p w14:paraId="794748E9" w14:textId="77777777" w:rsidR="0052071D" w:rsidRPr="00624EEB" w:rsidRDefault="0052071D" w:rsidP="0052071D">
      <w:pPr>
        <w:pStyle w:val="TAMainText"/>
        <w:spacing w:line="240" w:lineRule="auto"/>
        <w:ind w:firstLine="0"/>
        <w:rPr>
          <w:rFonts w:ascii="Times New Roman" w:hAnsi="Times New Roman"/>
          <w:iCs/>
        </w:rPr>
      </w:pPr>
      <w:r w:rsidRPr="00624EEB">
        <w:rPr>
          <w:rFonts w:ascii="Times New Roman" w:hAnsi="Times New Roman"/>
          <w:iCs/>
          <w:vertAlign w:val="superscript"/>
        </w:rPr>
        <w:t>¶</w:t>
      </w:r>
      <w:r w:rsidRPr="00624EEB">
        <w:rPr>
          <w:rFonts w:ascii="Times New Roman" w:hAnsi="Times New Roman"/>
          <w:iCs/>
        </w:rPr>
        <w:t xml:space="preserve">Department of Renewable Energy Engineering, Universitas </w:t>
      </w:r>
      <w:proofErr w:type="spellStart"/>
      <w:r w:rsidRPr="00624EEB">
        <w:rPr>
          <w:rFonts w:ascii="Times New Roman" w:hAnsi="Times New Roman"/>
          <w:iCs/>
        </w:rPr>
        <w:t>Prasetiya</w:t>
      </w:r>
      <w:proofErr w:type="spellEnd"/>
      <w:r w:rsidRPr="00624EEB">
        <w:rPr>
          <w:rFonts w:ascii="Times New Roman" w:hAnsi="Times New Roman"/>
          <w:iCs/>
        </w:rPr>
        <w:t xml:space="preserve"> Mulya, </w:t>
      </w:r>
      <w:proofErr w:type="spellStart"/>
      <w:r w:rsidRPr="00624EEB">
        <w:rPr>
          <w:rFonts w:ascii="Times New Roman" w:hAnsi="Times New Roman"/>
          <w:iCs/>
        </w:rPr>
        <w:t>Kavling</w:t>
      </w:r>
      <w:proofErr w:type="spellEnd"/>
      <w:r w:rsidRPr="00624EEB">
        <w:rPr>
          <w:rFonts w:ascii="Times New Roman" w:hAnsi="Times New Roman"/>
          <w:iCs/>
        </w:rPr>
        <w:t xml:space="preserve"> </w:t>
      </w:r>
      <w:proofErr w:type="spellStart"/>
      <w:r w:rsidRPr="00624EEB">
        <w:rPr>
          <w:rFonts w:ascii="Times New Roman" w:hAnsi="Times New Roman"/>
          <w:iCs/>
        </w:rPr>
        <w:t>Edutown</w:t>
      </w:r>
      <w:proofErr w:type="spellEnd"/>
      <w:r w:rsidRPr="00624EEB">
        <w:rPr>
          <w:rFonts w:ascii="Times New Roman" w:hAnsi="Times New Roman"/>
          <w:iCs/>
        </w:rPr>
        <w:t xml:space="preserve"> I.1, Jl. BSD Raya Utama, Tangerang 15339, Indonesia</w:t>
      </w:r>
    </w:p>
    <w:p w14:paraId="3EC51565" w14:textId="77777777" w:rsidR="0052071D" w:rsidRPr="00624EEB" w:rsidRDefault="0052071D" w:rsidP="0052071D">
      <w:pPr>
        <w:pStyle w:val="TAMainText"/>
        <w:spacing w:line="240" w:lineRule="auto"/>
        <w:ind w:firstLine="0"/>
        <w:rPr>
          <w:rFonts w:ascii="Times New Roman" w:hAnsi="Times New Roman"/>
          <w:iCs/>
        </w:rPr>
      </w:pPr>
    </w:p>
    <w:p w14:paraId="29D29C2F" w14:textId="77777777" w:rsidR="0052071D" w:rsidRPr="00624EEB" w:rsidRDefault="0052071D" w:rsidP="0052071D">
      <w:pPr>
        <w:pStyle w:val="TAMainText"/>
        <w:spacing w:line="240" w:lineRule="auto"/>
        <w:ind w:firstLine="0"/>
        <w:rPr>
          <w:rFonts w:ascii="Times New Roman" w:hAnsi="Times New Roman"/>
          <w:iCs/>
        </w:rPr>
      </w:pPr>
      <w:r w:rsidRPr="00624EEB">
        <w:rPr>
          <w:rFonts w:ascii="Times New Roman" w:hAnsi="Times New Roman"/>
          <w:iCs/>
          <w:vertAlign w:val="superscript"/>
        </w:rPr>
        <w:t>˦</w:t>
      </w:r>
      <w:r w:rsidRPr="00624EEB">
        <w:rPr>
          <w:rFonts w:ascii="Times New Roman" w:hAnsi="Times New Roman"/>
          <w:iCs/>
        </w:rPr>
        <w:t>Department of Physics, National University of Singapore, Singapore 117551, Singapore</w:t>
      </w:r>
    </w:p>
    <w:p w14:paraId="065913E7" w14:textId="77777777" w:rsidR="0052071D" w:rsidRDefault="0052071D" w:rsidP="002A1B27">
      <w:pPr>
        <w:spacing w:line="360" w:lineRule="auto"/>
        <w:jc w:val="center"/>
        <w:rPr>
          <w:rFonts w:ascii="Times New Roman" w:hAnsi="Times New Roman"/>
          <w:b/>
          <w:bCs/>
          <w:szCs w:val="24"/>
        </w:rPr>
      </w:pPr>
    </w:p>
    <w:p w14:paraId="6F8DF23D" w14:textId="77777777" w:rsidR="0052071D" w:rsidRDefault="0052071D" w:rsidP="002A1B27">
      <w:pPr>
        <w:spacing w:line="360" w:lineRule="auto"/>
        <w:jc w:val="center"/>
        <w:rPr>
          <w:rFonts w:ascii="Times New Roman" w:hAnsi="Times New Roman"/>
          <w:b/>
          <w:bCs/>
          <w:szCs w:val="24"/>
        </w:rPr>
      </w:pPr>
    </w:p>
    <w:p w14:paraId="2784869C" w14:textId="77777777" w:rsidR="0052071D" w:rsidRPr="00BD6C27" w:rsidRDefault="0052071D" w:rsidP="002A1B27">
      <w:pPr>
        <w:spacing w:line="360" w:lineRule="auto"/>
        <w:jc w:val="center"/>
        <w:rPr>
          <w:rFonts w:ascii="Times New Roman" w:hAnsi="Times New Roman"/>
          <w:b/>
          <w:bCs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5"/>
        <w:gridCol w:w="4471"/>
      </w:tblGrid>
      <w:tr w:rsidR="002A1B27" w14:paraId="3A5BE35B" w14:textId="77777777" w:rsidTr="00DC0AD1">
        <w:tc>
          <w:tcPr>
            <w:tcW w:w="4362" w:type="dxa"/>
          </w:tcPr>
          <w:p w14:paraId="6486E77C" w14:textId="5CB42812" w:rsidR="002A1B27" w:rsidRDefault="00781DCE" w:rsidP="00DC0AD1">
            <w:pPr>
              <w:spacing w:after="0"/>
              <w:jc w:val="center"/>
              <w:rPr>
                <w:rFonts w:ascii="Times New Roman" w:hAnsi="Times New Roman"/>
                <w:szCs w:val="24"/>
              </w:rPr>
            </w:pPr>
            <w:r w:rsidRPr="00781DCE">
              <w:rPr>
                <w:rFonts w:ascii="Times New Roman" w:hAnsi="Times New Roman"/>
                <w:noProof/>
                <w:szCs w:val="24"/>
                <w14:ligatures w14:val="standardContextual"/>
              </w:rPr>
              <w:object w:dxaOrig="14174" w:dyaOrig="10204" w14:anchorId="54F5D1E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6" type="#_x0000_t75" alt="" style="width:218.75pt;height:155.85pt;mso-width-percent:0;mso-height-percent:0;mso-width-percent:0;mso-height-percent:0" o:ole="">
                  <v:imagedata r:id="rId6" o:title=""/>
                </v:shape>
                <o:OLEObject Type="Embed" ProgID="Origin95.Graph" ShapeID="_x0000_i1036" DrawAspect="Content" ObjectID="_1796647134" r:id="rId7"/>
              </w:object>
            </w:r>
          </w:p>
          <w:p w14:paraId="266B7E4E" w14:textId="77777777" w:rsidR="002A1B27" w:rsidRDefault="002A1B27" w:rsidP="00DC0AD1">
            <w:pPr>
              <w:spacing w:after="0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(a)</w:t>
            </w:r>
          </w:p>
        </w:tc>
        <w:tc>
          <w:tcPr>
            <w:tcW w:w="4654" w:type="dxa"/>
          </w:tcPr>
          <w:p w14:paraId="04D92C4A" w14:textId="4BAEBA14" w:rsidR="002A1B27" w:rsidRDefault="00781DCE" w:rsidP="00DC0AD1">
            <w:pPr>
              <w:spacing w:after="0"/>
              <w:jc w:val="center"/>
              <w:rPr>
                <w:rFonts w:ascii="Times New Roman" w:hAnsi="Times New Roman"/>
                <w:szCs w:val="24"/>
              </w:rPr>
            </w:pPr>
            <w:r w:rsidRPr="00781DCE">
              <w:rPr>
                <w:rFonts w:ascii="Times New Roman" w:hAnsi="Times New Roman"/>
                <w:noProof/>
                <w:szCs w:val="24"/>
                <w14:ligatures w14:val="standardContextual"/>
              </w:rPr>
              <w:object w:dxaOrig="14174" w:dyaOrig="10204" w14:anchorId="758340BF">
                <v:shape id="_x0000_i1035" type="#_x0000_t75" alt="" style="width:215.1pt;height:158.6pt;mso-width-percent:0;mso-height-percent:0;mso-width-percent:0;mso-height-percent:0" o:ole="">
                  <v:imagedata r:id="rId8" o:title=""/>
                </v:shape>
                <o:OLEObject Type="Embed" ProgID="Origin95.Graph" ShapeID="_x0000_i1035" DrawAspect="Content" ObjectID="_1796647135" r:id="rId9"/>
              </w:object>
            </w:r>
          </w:p>
          <w:p w14:paraId="1A84BDF8" w14:textId="77777777" w:rsidR="002A1B27" w:rsidRDefault="002A1B27" w:rsidP="00DC0AD1">
            <w:pPr>
              <w:spacing w:after="0"/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(b)</w:t>
            </w:r>
          </w:p>
          <w:p w14:paraId="71789793" w14:textId="77777777" w:rsidR="002A1B27" w:rsidRDefault="002A1B27" w:rsidP="00DC0AD1">
            <w:pPr>
              <w:spacing w:after="0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</w:p>
        </w:tc>
      </w:tr>
      <w:tr w:rsidR="002A1B27" w14:paraId="5C044C8B" w14:textId="77777777" w:rsidTr="00DC0AD1">
        <w:tc>
          <w:tcPr>
            <w:tcW w:w="9016" w:type="dxa"/>
            <w:gridSpan w:val="2"/>
          </w:tcPr>
          <w:p w14:paraId="722DE4C2" w14:textId="31C0B7DD" w:rsidR="002A1B27" w:rsidRDefault="00781DCE" w:rsidP="00DC0AD1">
            <w:pPr>
              <w:spacing w:after="0"/>
              <w:jc w:val="center"/>
              <w:rPr>
                <w:rFonts w:ascii="Times New Roman" w:hAnsi="Times New Roman"/>
                <w:szCs w:val="24"/>
              </w:rPr>
            </w:pPr>
            <w:r w:rsidRPr="00781DCE">
              <w:rPr>
                <w:rFonts w:ascii="Times New Roman" w:hAnsi="Times New Roman"/>
                <w:noProof/>
                <w:szCs w:val="24"/>
                <w14:ligatures w14:val="standardContextual"/>
              </w:rPr>
              <w:object w:dxaOrig="14174" w:dyaOrig="10204" w14:anchorId="4757D373">
                <v:shape id="_x0000_i1034" type="#_x0000_t75" alt="" style="width:247pt;height:173.15pt;mso-width-percent:0;mso-height-percent:0;mso-width-percent:0;mso-height-percent:0" o:ole="">
                  <v:imagedata r:id="rId10" o:title=""/>
                </v:shape>
                <o:OLEObject Type="Embed" ProgID="Origin95.Graph" ShapeID="_x0000_i1034" DrawAspect="Content" ObjectID="_1796647136" r:id="rId11"/>
              </w:object>
            </w:r>
          </w:p>
          <w:p w14:paraId="65ADEA59" w14:textId="77777777" w:rsidR="002A1B27" w:rsidRDefault="002A1B27" w:rsidP="00DC0AD1">
            <w:pPr>
              <w:spacing w:after="0"/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(c)</w:t>
            </w:r>
          </w:p>
        </w:tc>
      </w:tr>
    </w:tbl>
    <w:p w14:paraId="2BF96623" w14:textId="6DF6F780" w:rsidR="002A1B27" w:rsidRDefault="002A1B27" w:rsidP="002A1B27">
      <w:pPr>
        <w:spacing w:before="240" w:after="0"/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szCs w:val="24"/>
        </w:rPr>
        <w:t xml:space="preserve">Figure S1. </w:t>
      </w:r>
      <w:bookmarkStart w:id="0" w:name="_Hlk183863341"/>
      <w:del w:id="1" w:author="Tobias Haposan" w:date="2024-12-24T20:14:00Z" w16du:dateUtc="2024-12-24T12:14:00Z">
        <w:r w:rsidR="003C41FD" w:rsidDel="00751AA8">
          <w:rPr>
            <w:rFonts w:ascii="Times New Roman" w:hAnsi="Times New Roman"/>
            <w:szCs w:val="24"/>
          </w:rPr>
          <w:delText>Physicochemical</w:delText>
        </w:r>
        <w:r w:rsidDel="00751AA8">
          <w:rPr>
            <w:rFonts w:ascii="Times New Roman" w:hAnsi="Times New Roman"/>
            <w:szCs w:val="24"/>
          </w:rPr>
          <w:delText xml:space="preserve"> characterization of </w:delText>
        </w:r>
        <w:r w:rsidR="00A872C5" w:rsidDel="00751AA8">
          <w:rPr>
            <w:rFonts w:ascii="Times New Roman" w:hAnsi="Times New Roman"/>
            <w:szCs w:val="24"/>
          </w:rPr>
          <w:delText>pristine</w:delText>
        </w:r>
        <w:r w:rsidDel="00751AA8">
          <w:rPr>
            <w:rFonts w:ascii="Times New Roman" w:hAnsi="Times New Roman"/>
            <w:szCs w:val="24"/>
          </w:rPr>
          <w:delText xml:space="preserve"> material</w:delText>
        </w:r>
        <w:r w:rsidR="003C41FD" w:rsidDel="00751AA8">
          <w:rPr>
            <w:rFonts w:ascii="Times New Roman" w:hAnsi="Times New Roman"/>
            <w:szCs w:val="24"/>
          </w:rPr>
          <w:delText>s</w:delText>
        </w:r>
        <w:r w:rsidDel="00751AA8">
          <w:rPr>
            <w:rFonts w:ascii="Times New Roman" w:hAnsi="Times New Roman"/>
            <w:szCs w:val="24"/>
          </w:rPr>
          <w:delText xml:space="preserve"> (a) XRD, (b) FTIR, (c) Raman spectroscopy.</w:delText>
        </w:r>
        <w:bookmarkEnd w:id="0"/>
        <w:r w:rsidR="00751AA8" w:rsidDel="00751AA8">
          <w:rPr>
            <w:rFonts w:ascii="Times New Roman" w:hAnsi="Times New Roman"/>
            <w:szCs w:val="24"/>
          </w:rPr>
          <w:delText xml:space="preserve"> </w:delText>
        </w:r>
      </w:del>
      <w:ins w:id="2" w:author="Tobias Haposan" w:date="2024-12-24T20:12:00Z" w16du:dateUtc="2024-12-24T12:12:00Z">
        <w:r w:rsidR="00751AA8">
          <w:rPr>
            <w:rFonts w:ascii="Times New Roman" w:hAnsi="Times New Roman"/>
            <w:szCs w:val="24"/>
          </w:rPr>
          <w:t>The (</w:t>
        </w:r>
      </w:ins>
      <w:ins w:id="3" w:author="Tobias Haposan" w:date="2024-12-24T20:13:00Z" w16du:dateUtc="2024-12-24T12:13:00Z">
        <w:r w:rsidR="00751AA8">
          <w:rPr>
            <w:rFonts w:ascii="Times New Roman" w:hAnsi="Times New Roman"/>
            <w:szCs w:val="24"/>
          </w:rPr>
          <w:t>a) XRD, (b) FTIR, and (c) Raman spectra of Cs</w:t>
        </w:r>
        <w:r w:rsidR="00751AA8" w:rsidRPr="00250F4D">
          <w:rPr>
            <w:rFonts w:ascii="Times New Roman" w:hAnsi="Times New Roman"/>
            <w:szCs w:val="24"/>
            <w:vertAlign w:val="subscript"/>
            <w:rPrChange w:id="4" w:author="Tobias Haposan" w:date="2024-12-24T20:14:00Z" w16du:dateUtc="2024-12-24T12:14:00Z">
              <w:rPr>
                <w:rFonts w:ascii="Times New Roman" w:hAnsi="Times New Roman"/>
                <w:szCs w:val="24"/>
              </w:rPr>
            </w:rPrChange>
          </w:rPr>
          <w:t>3</w:t>
        </w:r>
        <w:r w:rsidR="00751AA8">
          <w:rPr>
            <w:rFonts w:ascii="Times New Roman" w:hAnsi="Times New Roman"/>
            <w:szCs w:val="24"/>
          </w:rPr>
          <w:t>Cu</w:t>
        </w:r>
        <w:r w:rsidR="00751AA8" w:rsidRPr="00250F4D">
          <w:rPr>
            <w:rFonts w:ascii="Times New Roman" w:hAnsi="Times New Roman"/>
            <w:szCs w:val="24"/>
            <w:vertAlign w:val="subscript"/>
            <w:rPrChange w:id="5" w:author="Tobias Haposan" w:date="2024-12-24T20:14:00Z" w16du:dateUtc="2024-12-24T12:14:00Z">
              <w:rPr>
                <w:rFonts w:ascii="Times New Roman" w:hAnsi="Times New Roman"/>
                <w:szCs w:val="24"/>
              </w:rPr>
            </w:rPrChange>
          </w:rPr>
          <w:t>2</w:t>
        </w:r>
        <w:r w:rsidR="00751AA8">
          <w:rPr>
            <w:rFonts w:ascii="Times New Roman" w:hAnsi="Times New Roman"/>
            <w:szCs w:val="24"/>
          </w:rPr>
          <w:t>I</w:t>
        </w:r>
        <w:r w:rsidR="00751AA8" w:rsidRPr="00250F4D">
          <w:rPr>
            <w:rFonts w:ascii="Times New Roman" w:hAnsi="Times New Roman"/>
            <w:szCs w:val="24"/>
            <w:vertAlign w:val="subscript"/>
            <w:rPrChange w:id="6" w:author="Tobias Haposan" w:date="2024-12-24T20:14:00Z" w16du:dateUtc="2024-12-24T12:14:00Z">
              <w:rPr>
                <w:rFonts w:ascii="Times New Roman" w:hAnsi="Times New Roman"/>
                <w:szCs w:val="24"/>
              </w:rPr>
            </w:rPrChange>
          </w:rPr>
          <w:t>5</w:t>
        </w:r>
        <w:r w:rsidR="00751AA8">
          <w:rPr>
            <w:rFonts w:ascii="Times New Roman" w:hAnsi="Times New Roman"/>
            <w:szCs w:val="24"/>
          </w:rPr>
          <w:t>, CsCu</w:t>
        </w:r>
        <w:r w:rsidR="00751AA8" w:rsidRPr="00250F4D">
          <w:rPr>
            <w:rFonts w:ascii="Times New Roman" w:hAnsi="Times New Roman"/>
            <w:szCs w:val="24"/>
            <w:vertAlign w:val="subscript"/>
            <w:rPrChange w:id="7" w:author="Tobias Haposan" w:date="2024-12-24T20:14:00Z" w16du:dateUtc="2024-12-24T12:14:00Z">
              <w:rPr>
                <w:rFonts w:ascii="Times New Roman" w:hAnsi="Times New Roman"/>
                <w:szCs w:val="24"/>
              </w:rPr>
            </w:rPrChange>
          </w:rPr>
          <w:t>2</w:t>
        </w:r>
        <w:r w:rsidR="00751AA8">
          <w:rPr>
            <w:rFonts w:ascii="Times New Roman" w:hAnsi="Times New Roman"/>
            <w:szCs w:val="24"/>
          </w:rPr>
          <w:t>I</w:t>
        </w:r>
        <w:r w:rsidR="00751AA8" w:rsidRPr="00250F4D">
          <w:rPr>
            <w:rFonts w:ascii="Times New Roman" w:hAnsi="Times New Roman"/>
            <w:szCs w:val="24"/>
            <w:vertAlign w:val="subscript"/>
            <w:rPrChange w:id="8" w:author="Tobias Haposan" w:date="2024-12-24T20:14:00Z" w16du:dateUtc="2024-12-24T12:14:00Z">
              <w:rPr>
                <w:rFonts w:ascii="Times New Roman" w:hAnsi="Times New Roman"/>
                <w:szCs w:val="24"/>
              </w:rPr>
            </w:rPrChange>
          </w:rPr>
          <w:t>3</w:t>
        </w:r>
        <w:r w:rsidR="00751AA8">
          <w:rPr>
            <w:rFonts w:ascii="Times New Roman" w:hAnsi="Times New Roman"/>
            <w:szCs w:val="24"/>
          </w:rPr>
          <w:t xml:space="preserve">, and polystyrene </w:t>
        </w:r>
      </w:ins>
      <w:ins w:id="9" w:author="Tobias Haposan" w:date="2024-12-24T20:14:00Z" w16du:dateUtc="2024-12-24T12:14:00Z">
        <w:r w:rsidR="00751AA8">
          <w:rPr>
            <w:rFonts w:ascii="Times New Roman" w:hAnsi="Times New Roman"/>
            <w:szCs w:val="24"/>
          </w:rPr>
          <w:t>nanofibers.</w:t>
        </w:r>
      </w:ins>
    </w:p>
    <w:p w14:paraId="19D006F0" w14:textId="77777777" w:rsidR="002A1B27" w:rsidRDefault="002A1B27" w:rsidP="002A1B27">
      <w:pPr>
        <w:spacing w:after="0"/>
        <w:jc w:val="left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4"/>
        <w:gridCol w:w="4532"/>
      </w:tblGrid>
      <w:tr w:rsidR="00865DC7" w14:paraId="6E63E4E9" w14:textId="77777777" w:rsidTr="00133B8B">
        <w:tc>
          <w:tcPr>
            <w:tcW w:w="9026" w:type="dxa"/>
            <w:gridSpan w:val="2"/>
          </w:tcPr>
          <w:p w14:paraId="034B8997" w14:textId="1F771EB8" w:rsidR="00865DC7" w:rsidRDefault="00781DCE" w:rsidP="00855740">
            <w:pPr>
              <w:spacing w:after="0"/>
              <w:jc w:val="center"/>
            </w:pPr>
            <w:r w:rsidRPr="00781DCE">
              <w:rPr>
                <w:noProof/>
                <w14:ligatures w14:val="standardContextual"/>
              </w:rPr>
              <w:object w:dxaOrig="13039" w:dyaOrig="8503" w14:anchorId="0F57CA8E">
                <v:shape id="_x0000_i1033" type="#_x0000_t75" alt="" style="width:239.7pt;height:155.85pt;mso-width-percent:0;mso-height-percent:0;mso-width-percent:0;mso-height-percent:0" o:ole="">
                  <v:imagedata r:id="rId12" o:title=""/>
                </v:shape>
                <o:OLEObject Type="Embed" ProgID="Origin95.Graph" ShapeID="_x0000_i1033" DrawAspect="Content" ObjectID="_1796647137" r:id="rId13"/>
              </w:object>
            </w:r>
          </w:p>
          <w:p w14:paraId="749AB6CE" w14:textId="03EA1F54" w:rsidR="00865DC7" w:rsidRPr="00735EAD" w:rsidRDefault="00865DC7" w:rsidP="00865DC7">
            <w:pPr>
              <w:jc w:val="center"/>
              <w:rPr>
                <w:rFonts w:ascii="Times New Roman" w:hAnsi="Times New Roman"/>
                <w:szCs w:val="24"/>
              </w:rPr>
            </w:pPr>
            <w:r w:rsidRPr="00735EAD">
              <w:rPr>
                <w:rFonts w:ascii="Times New Roman" w:hAnsi="Times New Roman"/>
                <w:szCs w:val="24"/>
              </w:rPr>
              <w:t>(a)</w:t>
            </w:r>
          </w:p>
        </w:tc>
      </w:tr>
      <w:tr w:rsidR="002A1B27" w14:paraId="7DD98F08" w14:textId="77777777" w:rsidTr="00865DC7">
        <w:tc>
          <w:tcPr>
            <w:tcW w:w="4494" w:type="dxa"/>
          </w:tcPr>
          <w:p w14:paraId="0951A407" w14:textId="77777777" w:rsidR="002A1B27" w:rsidRDefault="00781DCE" w:rsidP="00855740">
            <w:pPr>
              <w:spacing w:after="0"/>
            </w:pPr>
            <w:r w:rsidRPr="00781DCE">
              <w:rPr>
                <w:noProof/>
                <w14:ligatures w14:val="standardContextual"/>
              </w:rPr>
              <w:object w:dxaOrig="13039" w:dyaOrig="8503" w14:anchorId="36027304">
                <v:shape id="_x0000_i1032" type="#_x0000_t75" alt="" style="width:222.4pt;height:144.9pt;mso-width-percent:0;mso-height-percent:0;mso-width-percent:0;mso-height-percent:0" o:ole="">
                  <v:imagedata r:id="rId14" o:title=""/>
                </v:shape>
                <o:OLEObject Type="Embed" ProgID="Origin95.Graph" ShapeID="_x0000_i1032" DrawAspect="Content" ObjectID="_1796647138" r:id="rId15"/>
              </w:object>
            </w:r>
          </w:p>
          <w:p w14:paraId="1C0E4AE1" w14:textId="77777777" w:rsidR="002A1B27" w:rsidRPr="00735EAD" w:rsidRDefault="002A1B27" w:rsidP="00DC0AD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 w:rsidRPr="00735EAD">
              <w:rPr>
                <w:rFonts w:ascii="Times New Roman" w:hAnsi="Times New Roman"/>
                <w:szCs w:val="24"/>
              </w:rPr>
              <w:t>(c)</w:t>
            </w:r>
          </w:p>
        </w:tc>
        <w:tc>
          <w:tcPr>
            <w:tcW w:w="4532" w:type="dxa"/>
          </w:tcPr>
          <w:p w14:paraId="6B5B6544" w14:textId="77777777" w:rsidR="002A1B27" w:rsidRDefault="00781DCE" w:rsidP="00855740">
            <w:pPr>
              <w:spacing w:after="0"/>
            </w:pPr>
            <w:r w:rsidRPr="00781DCE">
              <w:rPr>
                <w:noProof/>
                <w14:ligatures w14:val="standardContextual"/>
              </w:rPr>
              <w:object w:dxaOrig="13039" w:dyaOrig="8503" w14:anchorId="17033A98">
                <v:shape id="_x0000_i1031" type="#_x0000_t75" alt="" style="width:224.2pt;height:145.8pt;mso-width-percent:0;mso-height-percent:0;mso-width-percent:0;mso-height-percent:0" o:ole="">
                  <v:imagedata r:id="rId16" o:title=""/>
                </v:shape>
                <o:OLEObject Type="Embed" ProgID="Origin95.Graph" ShapeID="_x0000_i1031" DrawAspect="Content" ObjectID="_1796647139" r:id="rId17"/>
              </w:object>
            </w:r>
          </w:p>
          <w:p w14:paraId="2C48BF24" w14:textId="77777777" w:rsidR="002A1B27" w:rsidRPr="00735EAD" w:rsidRDefault="002A1B27" w:rsidP="00DC0AD1">
            <w:pPr>
              <w:jc w:val="center"/>
              <w:rPr>
                <w:rFonts w:ascii="Times New Roman" w:hAnsi="Times New Roman"/>
                <w:b/>
                <w:bCs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(d)</w:t>
            </w:r>
          </w:p>
        </w:tc>
      </w:tr>
    </w:tbl>
    <w:p w14:paraId="1E5126A3" w14:textId="7E3A863C" w:rsidR="002A1B27" w:rsidRDefault="002A1B27" w:rsidP="002A1B27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szCs w:val="24"/>
        </w:rPr>
        <w:t xml:space="preserve">Figure S2. </w:t>
      </w:r>
      <w:bookmarkStart w:id="10" w:name="_Hlk183863360"/>
      <w:r w:rsidR="008D0792">
        <w:rPr>
          <w:rFonts w:ascii="Times New Roman" w:hAnsi="Times New Roman"/>
          <w:szCs w:val="24"/>
        </w:rPr>
        <w:t>Rietveld</w:t>
      </w:r>
      <w:r>
        <w:rPr>
          <w:rFonts w:ascii="Times New Roman" w:hAnsi="Times New Roman"/>
          <w:szCs w:val="24"/>
        </w:rPr>
        <w:t xml:space="preserve"> refinement of XRD graphs</w:t>
      </w:r>
      <w:bookmarkEnd w:id="10"/>
      <w:r>
        <w:rPr>
          <w:rFonts w:ascii="Times New Roman" w:hAnsi="Times New Roman"/>
          <w:szCs w:val="24"/>
        </w:rPr>
        <w:t>. (a) CsCu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3</w:t>
      </w:r>
      <w:r w:rsidR="0049330F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nanofibers (5% PS), (b) Cs</w:t>
      </w:r>
      <w:r>
        <w:rPr>
          <w:rFonts w:ascii="Times New Roman" w:hAnsi="Times New Roman"/>
          <w:szCs w:val="24"/>
          <w:vertAlign w:val="subscript"/>
        </w:rPr>
        <w:t>3</w:t>
      </w:r>
      <w:r>
        <w:rPr>
          <w:rFonts w:ascii="Times New Roman" w:hAnsi="Times New Roman"/>
          <w:szCs w:val="24"/>
        </w:rPr>
        <w:t>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5</w:t>
      </w:r>
      <w:r w:rsidR="0049330F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nanofibers (5% PS) (c) CsCu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3</w:t>
      </w:r>
      <w:r w:rsidR="0049330F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nanofibers (25% PS), and (d) Cs</w:t>
      </w:r>
      <w:r w:rsidRPr="00140D13">
        <w:rPr>
          <w:rFonts w:ascii="Times New Roman" w:hAnsi="Times New Roman"/>
          <w:szCs w:val="24"/>
          <w:vertAlign w:val="subscript"/>
        </w:rPr>
        <w:t>3</w:t>
      </w:r>
      <w:r>
        <w:rPr>
          <w:rFonts w:ascii="Times New Roman" w:hAnsi="Times New Roman"/>
          <w:szCs w:val="24"/>
        </w:rPr>
        <w:t>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5</w:t>
      </w:r>
      <w:r w:rsidR="0049330F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nanofibers (25% PS).</w:t>
      </w:r>
      <w:ins w:id="11" w:author="Tobias Haposan" w:date="2024-12-24T20:17:00Z" w16du:dateUtc="2024-12-24T12:17:00Z">
        <w:r w:rsidR="00250F4D">
          <w:rPr>
            <w:rFonts w:ascii="Times New Roman" w:hAnsi="Times New Roman"/>
            <w:szCs w:val="24"/>
          </w:rPr>
          <w:t xml:space="preserve"> Refinement was performed with </w:t>
        </w:r>
        <w:commentRangeStart w:id="12"/>
        <w:proofErr w:type="spellStart"/>
        <w:r w:rsidR="00250F4D">
          <w:rPr>
            <w:rFonts w:ascii="Times New Roman" w:hAnsi="Times New Roman"/>
            <w:szCs w:val="24"/>
          </w:rPr>
          <w:t>Profex</w:t>
        </w:r>
        <w:proofErr w:type="spellEnd"/>
        <w:r w:rsidR="00250F4D">
          <w:rPr>
            <w:rFonts w:ascii="Times New Roman" w:hAnsi="Times New Roman"/>
            <w:szCs w:val="24"/>
          </w:rPr>
          <w:t xml:space="preserve"> software package.</w:t>
        </w:r>
      </w:ins>
      <w:commentRangeEnd w:id="12"/>
      <w:ins w:id="13" w:author="Tobias Haposan" w:date="2024-12-24T20:18:00Z" w16du:dateUtc="2024-12-24T12:18:00Z">
        <w:r w:rsidR="00250F4D">
          <w:rPr>
            <w:rStyle w:val="CommentReference"/>
          </w:rPr>
          <w:commentReference w:id="12"/>
        </w:r>
      </w:ins>
    </w:p>
    <w:p w14:paraId="2A43F117" w14:textId="77777777" w:rsidR="002A1B27" w:rsidRDefault="002A1B27" w:rsidP="002A1B27">
      <w:pPr>
        <w:spacing w:after="0"/>
        <w:jc w:val="left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90"/>
        <w:gridCol w:w="4036"/>
      </w:tblGrid>
      <w:tr w:rsidR="002A1B27" w14:paraId="07338684" w14:textId="77777777" w:rsidTr="00DC0AD1">
        <w:tc>
          <w:tcPr>
            <w:tcW w:w="5250" w:type="dxa"/>
          </w:tcPr>
          <w:p w14:paraId="0B84C9D6" w14:textId="77777777" w:rsidR="002A1B27" w:rsidRDefault="002A1B27" w:rsidP="00DC0AD1"/>
          <w:p w14:paraId="003FDF5A" w14:textId="77777777" w:rsidR="002A1B27" w:rsidRDefault="00781DCE" w:rsidP="00DC0AD1">
            <w:pPr>
              <w:jc w:val="center"/>
              <w:rPr>
                <w:rFonts w:ascii="Times New Roman" w:hAnsi="Times New Roman"/>
                <w:szCs w:val="24"/>
              </w:rPr>
            </w:pPr>
            <w:r w:rsidRPr="00781DCE">
              <w:rPr>
                <w:noProof/>
                <w14:ligatures w14:val="standardContextual"/>
              </w:rPr>
              <w:object w:dxaOrig="13039" w:dyaOrig="8503" w14:anchorId="71EBA066">
                <v:shape id="_x0000_i1030" type="#_x0000_t75" alt="" style="width:252.45pt;height:164.05pt;mso-width-percent:0;mso-height-percent:0;mso-width-percent:0;mso-height-percent:0" o:ole="">
                  <v:imagedata r:id="rId22" o:title=""/>
                </v:shape>
                <o:OLEObject Type="Embed" ProgID="Origin95.Graph" ShapeID="_x0000_i1030" DrawAspect="Content" ObjectID="_1796647140" r:id="rId23"/>
              </w:object>
            </w:r>
          </w:p>
          <w:p w14:paraId="2D68338C" w14:textId="77777777" w:rsidR="002A1B27" w:rsidRPr="00623CE6" w:rsidRDefault="002A1B27" w:rsidP="00DC0AD1">
            <w:pPr>
              <w:jc w:val="center"/>
              <w:rPr>
                <w:rFonts w:ascii="Times New Roman" w:hAnsi="Times New Roman"/>
                <w:szCs w:val="24"/>
              </w:rPr>
            </w:pPr>
            <w:r w:rsidRPr="00623CE6">
              <w:rPr>
                <w:rFonts w:ascii="Times New Roman" w:hAnsi="Times New Roman"/>
                <w:szCs w:val="24"/>
              </w:rPr>
              <w:t>(a)</w:t>
            </w:r>
          </w:p>
        </w:tc>
        <w:tc>
          <w:tcPr>
            <w:tcW w:w="4217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831"/>
              <w:gridCol w:w="227"/>
              <w:gridCol w:w="1762"/>
            </w:tblGrid>
            <w:tr w:rsidR="002A1B27" w14:paraId="1070697A" w14:textId="77777777" w:rsidTr="00DC0AD1">
              <w:tc>
                <w:tcPr>
                  <w:tcW w:w="2201" w:type="dxa"/>
                </w:tcPr>
                <w:p w14:paraId="118E5004" w14:textId="77777777" w:rsidR="002A1B27" w:rsidRDefault="002A1B27" w:rsidP="00DC0AD1">
                  <w:pPr>
                    <w:jc w:val="center"/>
                    <w:rPr>
                      <w:rFonts w:ascii="Times New Roman" w:hAnsi="Times New Roman"/>
                      <w:szCs w:val="24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07040" behindDoc="0" locked="0" layoutInCell="1" allowOverlap="1" wp14:anchorId="03509B6D" wp14:editId="46675C7E">
                            <wp:simplePos x="0" y="0"/>
                            <wp:positionH relativeFrom="column">
                              <wp:posOffset>-17145</wp:posOffset>
                            </wp:positionH>
                            <wp:positionV relativeFrom="paragraph">
                              <wp:posOffset>774700</wp:posOffset>
                            </wp:positionV>
                            <wp:extent cx="365760" cy="239395"/>
                            <wp:effectExtent l="0" t="0" r="15240" b="27305"/>
                            <wp:wrapNone/>
                            <wp:docPr id="1411997775" name="Rectangle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65760" cy="23939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BCA37F3" w14:textId="77777777" w:rsidR="002A1B27" w:rsidRPr="00623CE6" w:rsidRDefault="002A1B27" w:rsidP="002A1B27">
                                        <w:pPr>
                                          <w:jc w:val="center"/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>3</w:t>
                                        </w:r>
                                        <w:r w:rsidRPr="00623CE6"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  <w:vertAlign w:val="superscript"/>
                                          </w:rPr>
                                          <w:t>rd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 xml:space="preserve"> </w:t>
                                        </w:r>
                                        <w:r w:rsidRPr="00623CE6"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3509B6D" id="Rectangle 14" o:spid="_x0000_s1026" style="position:absolute;left:0;text-align:left;margin-left:-1.35pt;margin-top:61pt;width:28.8pt;height:18.85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" fillcolor="white [3212]" strokecolor="white [3212]" strokeweight="1pt">
                            <v:textbox>
                              <w:txbxContent>
                                <w:p w14:paraId="6BCA37F3" w14:textId="77777777" w:rsidR="002A1B27" w:rsidRPr="00623CE6" w:rsidRDefault="002A1B27" w:rsidP="002A1B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>3</w:t>
                                  </w:r>
                                  <w:r w:rsidRPr="00623CE6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  <w:vertAlign w:val="superscript"/>
                                    </w:rPr>
                                    <w:t>rd</w:t>
                                  </w:r>
                                  <w:r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 xml:space="preserve"> </w:t>
                                  </w:r>
                                  <w:r w:rsidRPr="00623CE6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06016" behindDoc="0" locked="0" layoutInCell="1" allowOverlap="1" wp14:anchorId="06543AF3" wp14:editId="68663957">
                            <wp:simplePos x="0" y="0"/>
                            <wp:positionH relativeFrom="column">
                              <wp:posOffset>-56697</wp:posOffset>
                            </wp:positionH>
                            <wp:positionV relativeFrom="paragraph">
                              <wp:posOffset>-12519</wp:posOffset>
                            </wp:positionV>
                            <wp:extent cx="399143" cy="239395"/>
                            <wp:effectExtent l="0" t="0" r="20320" b="27305"/>
                            <wp:wrapNone/>
                            <wp:docPr id="1312922559" name="Rectangle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99143" cy="23939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440455E6" w14:textId="77777777" w:rsidR="002A1B27" w:rsidRPr="00623CE6" w:rsidRDefault="002A1B27" w:rsidP="002A1B27">
                                        <w:pPr>
                                          <w:jc w:val="center"/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</w:pPr>
                                        <w:r w:rsidRPr="00623CE6"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>1</w:t>
                                        </w:r>
                                        <w:r w:rsidRPr="00623CE6"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  <w:vertAlign w:val="superscript"/>
                                          </w:rPr>
                                          <w:t>st</w:t>
                                        </w:r>
                                        <w:r w:rsidRPr="00623CE6"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6543AF3" id="_x0000_s1027" style="position:absolute;left:0;text-align:left;margin-left:-4.45pt;margin-top:-1pt;width:31.45pt;height:18.85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" fillcolor="white [3212]" strokecolor="white [3212]" strokeweight="1pt">
                            <v:textbox>
                              <w:txbxContent>
                                <w:p w14:paraId="440455E6" w14:textId="77777777" w:rsidR="002A1B27" w:rsidRPr="00623CE6" w:rsidRDefault="002A1B27" w:rsidP="002A1B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</w:pPr>
                                  <w:r w:rsidRPr="00623CE6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>1</w:t>
                                  </w:r>
                                  <w:r w:rsidRPr="00623CE6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  <w:vertAlign w:val="superscript"/>
                                    </w:rPr>
                                    <w:t>st</w:t>
                                  </w:r>
                                  <w:r w:rsidRPr="00623CE6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34B2C03C" wp14:editId="48857A6A">
                        <wp:extent cx="1001395" cy="769257"/>
                        <wp:effectExtent l="0" t="0" r="8255" b="0"/>
                        <wp:docPr id="1244138697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44138697" name="Picture 1244138697"/>
                                <pic:cNvPicPr/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739" t="35592" r="68995" b="1765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02803" cy="77033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1" w:type="dxa"/>
                </w:tcPr>
                <w:p w14:paraId="1BA05643" w14:textId="77777777" w:rsidR="002A1B27" w:rsidRDefault="002A1B27" w:rsidP="00DC0AD1">
                  <w:pPr>
                    <w:rPr>
                      <w:rFonts w:ascii="Times New Roman" w:hAnsi="Times New Roman"/>
                      <w:szCs w:val="24"/>
                    </w:rPr>
                  </w:pPr>
                </w:p>
              </w:tc>
              <w:tc>
                <w:tcPr>
                  <w:tcW w:w="2012" w:type="dxa"/>
                </w:tcPr>
                <w:p w14:paraId="711A13A4" w14:textId="77777777" w:rsidR="002A1B27" w:rsidRDefault="002A1B27" w:rsidP="00DC0AD1">
                  <w:pPr>
                    <w:jc w:val="center"/>
                    <w:rPr>
                      <w:rFonts w:ascii="Times New Roman" w:hAnsi="Times New Roman"/>
                      <w:szCs w:val="24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43B60C53" wp14:editId="3A03A17F">
                        <wp:extent cx="961390" cy="769257"/>
                        <wp:effectExtent l="0" t="0" r="0" b="0"/>
                        <wp:docPr id="1789774152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89774152" name="Picture 1789774152"/>
                                <pic:cNvPicPr/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000" t="23670" r="69223" b="4336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83501" cy="78694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A1B27" w14:paraId="4F6CADBE" w14:textId="77777777" w:rsidTr="00DC0AD1">
              <w:tc>
                <w:tcPr>
                  <w:tcW w:w="2201" w:type="dxa"/>
                </w:tcPr>
                <w:p w14:paraId="438B1A34" w14:textId="77777777" w:rsidR="002A1B27" w:rsidRDefault="002A1B27" w:rsidP="00DC0AD1">
                  <w:pPr>
                    <w:jc w:val="center"/>
                    <w:rPr>
                      <w:rFonts w:ascii="Times New Roman" w:hAnsi="Times New Roman"/>
                      <w:szCs w:val="24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38575AB5" wp14:editId="0A3F95DE">
                        <wp:extent cx="1010285" cy="725715"/>
                        <wp:effectExtent l="0" t="0" r="0" b="0"/>
                        <wp:docPr id="2012944130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12944130" name="Picture 2012944130"/>
                                <pic:cNvPicPr/>
                              </pic:nvPicPr>
                              <pic:blipFill rotWithShape="1"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032" t="22811" r="68453" b="4291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68557" cy="76757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11" w:type="dxa"/>
                </w:tcPr>
                <w:p w14:paraId="4A790F29" w14:textId="77777777" w:rsidR="002A1B27" w:rsidRDefault="002A1B27" w:rsidP="00DC0AD1">
                  <w:pPr>
                    <w:rPr>
                      <w:rFonts w:ascii="Times New Roman" w:hAnsi="Times New Roman"/>
                      <w:szCs w:val="24"/>
                    </w:rPr>
                  </w:pPr>
                </w:p>
              </w:tc>
              <w:tc>
                <w:tcPr>
                  <w:tcW w:w="2012" w:type="dxa"/>
                </w:tcPr>
                <w:p w14:paraId="214782AB" w14:textId="77777777" w:rsidR="002A1B27" w:rsidRPr="00623CE6" w:rsidRDefault="002A1B27" w:rsidP="00DC0AD1">
                  <w:pPr>
                    <w:jc w:val="center"/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08064" behindDoc="0" locked="0" layoutInCell="1" allowOverlap="1" wp14:anchorId="44651D65" wp14:editId="76258AEC">
                            <wp:simplePos x="0" y="0"/>
                            <wp:positionH relativeFrom="column">
                              <wp:posOffset>-16510</wp:posOffset>
                            </wp:positionH>
                            <wp:positionV relativeFrom="paragraph">
                              <wp:posOffset>6985</wp:posOffset>
                            </wp:positionV>
                            <wp:extent cx="351972" cy="239395"/>
                            <wp:effectExtent l="0" t="0" r="10160" b="27305"/>
                            <wp:wrapNone/>
                            <wp:docPr id="1278474033" name="Rectangle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51972" cy="23939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9235FB7" w14:textId="77777777" w:rsidR="002A1B27" w:rsidRPr="00623CE6" w:rsidRDefault="002A1B27" w:rsidP="002A1B27">
                                        <w:pPr>
                                          <w:jc w:val="center"/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>4</w:t>
                                        </w:r>
                                        <w:r w:rsidRPr="00623CE6"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  <w:vertAlign w:val="superscript"/>
                                          </w:rPr>
                                          <w:t>th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4651D65" id="_x0000_s1028" style="position:absolute;left:0;text-align:left;margin-left:-1.3pt;margin-top:.55pt;width:27.7pt;height:18.8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" fillcolor="white [3212]" strokecolor="white [3212]" strokeweight="1pt">
                            <v:textbox>
                              <w:txbxContent>
                                <w:p w14:paraId="09235FB7" w14:textId="77777777" w:rsidR="002A1B27" w:rsidRPr="00623CE6" w:rsidRDefault="002A1B27" w:rsidP="002A1B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>4</w:t>
                                  </w:r>
                                  <w:r w:rsidRPr="00623CE6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194F7AC5" wp14:editId="192594EF">
                        <wp:extent cx="968375" cy="725170"/>
                        <wp:effectExtent l="0" t="0" r="3175" b="0"/>
                        <wp:docPr id="783124307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83124307" name="Picture 783124307"/>
                                <pic:cNvPicPr/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664" t="23718" r="72039" b="4385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09247" cy="75577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A1B27" w14:paraId="44C02219" w14:textId="77777777" w:rsidTr="00DC0AD1">
              <w:tc>
                <w:tcPr>
                  <w:tcW w:w="4524" w:type="dxa"/>
                  <w:gridSpan w:val="3"/>
                </w:tcPr>
                <w:p w14:paraId="175220C7" w14:textId="77777777" w:rsidR="002A1B27" w:rsidRDefault="002A1B27" w:rsidP="00DC0AD1">
                  <w:pPr>
                    <w:jc w:val="center"/>
                    <w:rPr>
                      <w:rFonts w:ascii="Times New Roman" w:hAnsi="Times New Roman"/>
                      <w:szCs w:val="24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09088" behindDoc="0" locked="0" layoutInCell="1" allowOverlap="1" wp14:anchorId="51CF6599" wp14:editId="1C797115">
                            <wp:simplePos x="0" y="0"/>
                            <wp:positionH relativeFrom="column">
                              <wp:posOffset>714738</wp:posOffset>
                            </wp:positionH>
                            <wp:positionV relativeFrom="paragraph">
                              <wp:posOffset>-10160</wp:posOffset>
                            </wp:positionV>
                            <wp:extent cx="351972" cy="239395"/>
                            <wp:effectExtent l="0" t="0" r="10160" b="27305"/>
                            <wp:wrapNone/>
                            <wp:docPr id="1519392985" name="Rectangle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51972" cy="23939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B553F80" w14:textId="77777777" w:rsidR="002A1B27" w:rsidRPr="00623CE6" w:rsidRDefault="002A1B27" w:rsidP="002A1B27">
                                        <w:pPr>
                                          <w:jc w:val="center"/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>5</w:t>
                                        </w:r>
                                        <w:r w:rsidRPr="00623CE6"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  <w:vertAlign w:val="superscript"/>
                                          </w:rPr>
                                          <w:t>th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1CF6599" id="_x0000_s1029" style="position:absolute;left:0;text-align:left;margin-left:56.3pt;margin-top:-.8pt;width:27.7pt;height:18.8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" fillcolor="white [3212]" strokecolor="white [3212]" strokeweight="1pt">
                            <v:textbox>
                              <w:txbxContent>
                                <w:p w14:paraId="1B553F80" w14:textId="77777777" w:rsidR="002A1B27" w:rsidRPr="00623CE6" w:rsidRDefault="002A1B27" w:rsidP="002A1B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>5</w:t>
                                  </w:r>
                                  <w:r w:rsidRPr="00623CE6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79F3E594" wp14:editId="1CBB4C63">
                        <wp:extent cx="1010264" cy="737530"/>
                        <wp:effectExtent l="0" t="0" r="0" b="5715"/>
                        <wp:docPr id="653667226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53667226" name="Picture 653667226"/>
                                <pic:cNvPicPr/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196" t="24035" r="68398" b="43786"/>
                                <a:stretch/>
                              </pic:blipFill>
                              <pic:spPr bwMode="auto">
                                <a:xfrm flipV="1">
                                  <a:off x="0" y="0"/>
                                  <a:ext cx="1010264" cy="737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9E8EE94" w14:textId="77777777" w:rsidR="002A1B27" w:rsidRDefault="002A1B27" w:rsidP="00DC0AD1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(b)</w:t>
            </w:r>
          </w:p>
          <w:p w14:paraId="181560E9" w14:textId="77777777" w:rsidR="002A1B27" w:rsidRDefault="002A1B27" w:rsidP="00DC0AD1">
            <w:pPr>
              <w:jc w:val="center"/>
              <w:rPr>
                <w:rFonts w:ascii="Times New Roman" w:hAnsi="Times New Roman"/>
                <w:szCs w:val="24"/>
              </w:rPr>
            </w:pPr>
          </w:p>
        </w:tc>
      </w:tr>
      <w:tr w:rsidR="002A1B27" w14:paraId="3E8B7CD3" w14:textId="77777777" w:rsidTr="00DC0AD1">
        <w:tc>
          <w:tcPr>
            <w:tcW w:w="5250" w:type="dxa"/>
          </w:tcPr>
          <w:p w14:paraId="5EBC2E73" w14:textId="77777777" w:rsidR="002A1B27" w:rsidRDefault="002A1B27" w:rsidP="00DC0AD1"/>
          <w:p w14:paraId="744EC9F7" w14:textId="77777777" w:rsidR="002A1B27" w:rsidRDefault="00781DCE" w:rsidP="00DC0AD1">
            <w:r w:rsidRPr="00781DCE">
              <w:rPr>
                <w:noProof/>
                <w14:ligatures w14:val="standardContextual"/>
              </w:rPr>
              <w:object w:dxaOrig="13039" w:dyaOrig="8503" w14:anchorId="77755852">
                <v:shape id="_x0000_i1029" type="#_x0000_t75" alt="" style="width:243.35pt;height:158.6pt;mso-width-percent:0;mso-height-percent:0;mso-width-percent:0;mso-height-percent:0" o:ole="">
                  <v:imagedata r:id="rId29" o:title=""/>
                </v:shape>
                <o:OLEObject Type="Embed" ProgID="Origin95.Graph" ShapeID="_x0000_i1029" DrawAspect="Content" ObjectID="_1796647141" r:id="rId30"/>
              </w:object>
            </w:r>
          </w:p>
          <w:p w14:paraId="0DA700EB" w14:textId="77777777" w:rsidR="002A1B27" w:rsidRDefault="002A1B27" w:rsidP="00DC0AD1">
            <w:pPr>
              <w:jc w:val="center"/>
            </w:pPr>
            <w:r>
              <w:t>(c)</w:t>
            </w:r>
          </w:p>
        </w:tc>
        <w:tc>
          <w:tcPr>
            <w:tcW w:w="4217" w:type="dxa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790"/>
              <w:gridCol w:w="222"/>
              <w:gridCol w:w="1808"/>
            </w:tblGrid>
            <w:tr w:rsidR="002A1B27" w14:paraId="3270BE56" w14:textId="77777777" w:rsidTr="00DC0AD1">
              <w:tc>
                <w:tcPr>
                  <w:tcW w:w="1667" w:type="dxa"/>
                </w:tcPr>
                <w:p w14:paraId="5ADAF855" w14:textId="77777777" w:rsidR="002A1B27" w:rsidRDefault="002A1B27" w:rsidP="00DC0AD1">
                  <w:pPr>
                    <w:rPr>
                      <w:rFonts w:ascii="Times New Roman" w:hAnsi="Times New Roman"/>
                      <w:szCs w:val="24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0112" behindDoc="0" locked="0" layoutInCell="1" allowOverlap="1" wp14:anchorId="586E41EA" wp14:editId="18E38095">
                            <wp:simplePos x="0" y="0"/>
                            <wp:positionH relativeFrom="column">
                              <wp:posOffset>-1905</wp:posOffset>
                            </wp:positionH>
                            <wp:positionV relativeFrom="paragraph">
                              <wp:posOffset>-2540</wp:posOffset>
                            </wp:positionV>
                            <wp:extent cx="386715" cy="280035"/>
                            <wp:effectExtent l="0" t="0" r="13335" b="24765"/>
                            <wp:wrapNone/>
                            <wp:docPr id="2130117838" name="Rectangle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86715" cy="28003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C0B098A" w14:textId="77777777" w:rsidR="002A1B27" w:rsidRPr="005321FE" w:rsidRDefault="002A1B27" w:rsidP="002A1B27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>1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vertAlign w:val="superscript"/>
                                          </w:rPr>
                                          <w:t>st</w:t>
                                        </w:r>
                                        <w:r w:rsidRPr="005321FE">
                                          <w:rPr>
                                            <w:b/>
                                            <w:bCs/>
                                            <w:noProof/>
                                            <w:vertAlign w:val="superscript"/>
                                          </w:rPr>
                                          <w:drawing>
                                            <wp:inline distT="0" distB="0" distL="0" distR="0" wp14:anchorId="4FCAD45F" wp14:editId="33422C56">
                                              <wp:extent cx="191135" cy="146685"/>
                                              <wp:effectExtent l="0" t="0" r="0" b="5715"/>
                                              <wp:docPr id="525655496" name="Picture 1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1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91135" cy="14668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  <w:r w:rsidRPr="005321FE">
                                          <w:rPr>
                                            <w:b/>
                                            <w:bCs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86E41EA" id="_x0000_s1030" style="position:absolute;left:0;text-align:left;margin-left:-.15pt;margin-top:-.2pt;width:30.45pt;height:22.0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" fillcolor="white [3212]" strokecolor="white [3212]" strokeweight="1pt">
                            <v:textbox>
                              <w:txbxContent>
                                <w:p w14:paraId="1C0B098A" w14:textId="77777777" w:rsidR="002A1B27" w:rsidRPr="005321FE" w:rsidRDefault="002A1B27" w:rsidP="002A1B27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1</w:t>
                                  </w:r>
                                  <w:r>
                                    <w:rPr>
                                      <w:b/>
                                      <w:bCs/>
                                      <w:vertAlign w:val="superscript"/>
                                    </w:rPr>
                                    <w:t>st</w:t>
                                  </w:r>
                                  <w:r w:rsidRPr="005321FE">
                                    <w:rPr>
                                      <w:b/>
                                      <w:bCs/>
                                      <w:noProof/>
                                      <w:vertAlign w:val="superscript"/>
                                    </w:rPr>
                                    <w:drawing>
                                      <wp:inline distT="0" distB="0" distL="0" distR="0" wp14:anchorId="4FCAD45F" wp14:editId="33422C56">
                                        <wp:extent cx="191135" cy="146685"/>
                                        <wp:effectExtent l="0" t="0" r="0" b="5715"/>
                                        <wp:docPr id="525655496" name="Picture 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1135" cy="1466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5321FE"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6AC88E0C" wp14:editId="2AFE4BDC">
                        <wp:extent cx="1057174" cy="766689"/>
                        <wp:effectExtent l="0" t="0" r="0" b="0"/>
                        <wp:docPr id="4" name="Picture 3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9CF7FEF3-2031-A16A-0F9A-B27CC89C2E77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3">
                                  <a:extLst>
                                    <a:ext uri="{FF2B5EF4-FFF2-40B4-BE49-F238E27FC236}">
                                      <a16:creationId xmlns:a16="http://schemas.microsoft.com/office/drawing/2014/main" id="{9CF7FEF3-2031-A16A-0F9A-B27CC89C2E77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917" t="23607" r="68958" b="44443"/>
                                <a:stretch/>
                              </pic:blipFill>
                              <pic:spPr>
                                <a:xfrm>
                                  <a:off x="0" y="0"/>
                                  <a:ext cx="1086620" cy="7880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6" w:type="dxa"/>
                </w:tcPr>
                <w:p w14:paraId="1D75C13A" w14:textId="77777777" w:rsidR="002A1B27" w:rsidRDefault="002A1B27" w:rsidP="00DC0AD1">
                  <w:pPr>
                    <w:rPr>
                      <w:rFonts w:ascii="Times New Roman" w:hAnsi="Times New Roman"/>
                      <w:szCs w:val="24"/>
                    </w:rPr>
                  </w:pPr>
                </w:p>
              </w:tc>
              <w:tc>
                <w:tcPr>
                  <w:tcW w:w="1686" w:type="dxa"/>
                </w:tcPr>
                <w:p w14:paraId="49829A92" w14:textId="77777777" w:rsidR="002A1B27" w:rsidRDefault="002A1B27" w:rsidP="00DC0AD1">
                  <w:pPr>
                    <w:rPr>
                      <w:rFonts w:ascii="Times New Roman" w:hAnsi="Times New Roman"/>
                      <w:szCs w:val="24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78B1072B" wp14:editId="3A6CEB11">
                        <wp:extent cx="1062182" cy="765175"/>
                        <wp:effectExtent l="0" t="0" r="5080" b="0"/>
                        <wp:docPr id="472721650" name="Picture 6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46E723BB-5A32-34A6-0376-91974D4D2C95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Picture 6">
                                  <a:extLst>
                                    <a:ext uri="{FF2B5EF4-FFF2-40B4-BE49-F238E27FC236}">
                                      <a16:creationId xmlns:a16="http://schemas.microsoft.com/office/drawing/2014/main" id="{46E723BB-5A32-34A6-0376-91974D4D2C95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708" t="24183" r="69167" b="44088"/>
                                <a:stretch/>
                              </pic:blipFill>
                              <pic:spPr>
                                <a:xfrm>
                                  <a:off x="0" y="0"/>
                                  <a:ext cx="1099957" cy="7923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A1B27" w14:paraId="50E3FE5D" w14:textId="77777777" w:rsidTr="00DC0AD1">
              <w:tc>
                <w:tcPr>
                  <w:tcW w:w="1667" w:type="dxa"/>
                </w:tcPr>
                <w:p w14:paraId="2A42C747" w14:textId="77777777" w:rsidR="002A1B27" w:rsidRDefault="002A1B27" w:rsidP="00DC0AD1">
                  <w:pPr>
                    <w:rPr>
                      <w:rFonts w:ascii="Times New Roman" w:hAnsi="Times New Roman"/>
                      <w:szCs w:val="24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1136" behindDoc="0" locked="0" layoutInCell="1" allowOverlap="1" wp14:anchorId="7F82BB1F" wp14:editId="55518D32">
                            <wp:simplePos x="0" y="0"/>
                            <wp:positionH relativeFrom="column">
                              <wp:posOffset>-42025</wp:posOffset>
                            </wp:positionH>
                            <wp:positionV relativeFrom="paragraph">
                              <wp:posOffset>-27190</wp:posOffset>
                            </wp:positionV>
                            <wp:extent cx="386715" cy="280035"/>
                            <wp:effectExtent l="0" t="0" r="13335" b="24765"/>
                            <wp:wrapNone/>
                            <wp:docPr id="136096242" name="Rectangle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86715" cy="28003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CABA155" w14:textId="77777777" w:rsidR="002A1B27" w:rsidRPr="005321FE" w:rsidRDefault="002A1B27" w:rsidP="002A1B27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>3</w:t>
                                        </w:r>
                                        <w:r w:rsidRPr="004A0B59">
                                          <w:rPr>
                                            <w:b/>
                                            <w:bCs/>
                                            <w:vertAlign w:val="superscript"/>
                                          </w:rPr>
                                          <w:t>rd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 xml:space="preserve"> </w:t>
                                        </w:r>
                                        <w:r w:rsidRPr="005321FE">
                                          <w:rPr>
                                            <w:b/>
                                            <w:bCs/>
                                            <w:noProof/>
                                            <w:vertAlign w:val="superscript"/>
                                          </w:rPr>
                                          <w:drawing>
                                            <wp:inline distT="0" distB="0" distL="0" distR="0" wp14:anchorId="02C74007" wp14:editId="30EFF0BC">
                                              <wp:extent cx="191135" cy="146685"/>
                                              <wp:effectExtent l="0" t="0" r="0" b="5715"/>
                                              <wp:docPr id="544583942" name="Picture 1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1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91135" cy="14668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  <w:r w:rsidRPr="005321FE">
                                          <w:rPr>
                                            <w:b/>
                                            <w:bCs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F82BB1F" id="_x0000_s1031" style="position:absolute;left:0;text-align:left;margin-left:-3.3pt;margin-top:-2.15pt;width:30.45pt;height:22.05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" fillcolor="white [3212]" strokecolor="white [3212]" strokeweight="1pt">
                            <v:textbox>
                              <w:txbxContent>
                                <w:p w14:paraId="0CABA155" w14:textId="77777777" w:rsidR="002A1B27" w:rsidRPr="005321FE" w:rsidRDefault="002A1B27" w:rsidP="002A1B27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3</w:t>
                                  </w:r>
                                  <w:r w:rsidRPr="004A0B59">
                                    <w:rPr>
                                      <w:b/>
                                      <w:bCs/>
                                      <w:vertAlign w:val="superscript"/>
                                    </w:rPr>
                                    <w:t>rd</w: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5321FE">
                                    <w:rPr>
                                      <w:b/>
                                      <w:bCs/>
                                      <w:noProof/>
                                      <w:vertAlign w:val="superscript"/>
                                    </w:rPr>
                                    <w:drawing>
                                      <wp:inline distT="0" distB="0" distL="0" distR="0" wp14:anchorId="02C74007" wp14:editId="30EFF0BC">
                                        <wp:extent cx="191135" cy="146685"/>
                                        <wp:effectExtent l="0" t="0" r="0" b="5715"/>
                                        <wp:docPr id="544583942" name="Picture 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1135" cy="1466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5321FE"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34A29799" wp14:editId="5C9E99A7">
                        <wp:extent cx="1048043" cy="760067"/>
                        <wp:effectExtent l="0" t="0" r="0" b="2540"/>
                        <wp:docPr id="9" name="Picture 8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9BC01E1E-BF24-6B21-EE60-0C3B15D0743F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Picture 8">
                                  <a:extLst>
                                    <a:ext uri="{FF2B5EF4-FFF2-40B4-BE49-F238E27FC236}">
                                      <a16:creationId xmlns:a16="http://schemas.microsoft.com/office/drawing/2014/main" id="{9BC01E1E-BF24-6B21-EE60-0C3B15D0743F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437" t="23561" r="69167" b="44192"/>
                                <a:stretch/>
                              </pic:blipFill>
                              <pic:spPr>
                                <a:xfrm>
                                  <a:off x="0" y="0"/>
                                  <a:ext cx="1108973" cy="8042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06" w:type="dxa"/>
                </w:tcPr>
                <w:p w14:paraId="5EE3C70F" w14:textId="77777777" w:rsidR="002A1B27" w:rsidRDefault="002A1B27" w:rsidP="00DC0AD1">
                  <w:pPr>
                    <w:rPr>
                      <w:rFonts w:ascii="Times New Roman" w:hAnsi="Times New Roman"/>
                      <w:szCs w:val="24"/>
                    </w:rPr>
                  </w:pPr>
                </w:p>
              </w:tc>
              <w:tc>
                <w:tcPr>
                  <w:tcW w:w="1686" w:type="dxa"/>
                </w:tcPr>
                <w:p w14:paraId="6358633D" w14:textId="77777777" w:rsidR="002A1B27" w:rsidRDefault="002A1B27" w:rsidP="00DC0AD1">
                  <w:pPr>
                    <w:rPr>
                      <w:rFonts w:ascii="Times New Roman" w:hAnsi="Times New Roman"/>
                      <w:szCs w:val="24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4208" behindDoc="0" locked="0" layoutInCell="1" allowOverlap="1" wp14:anchorId="4B798A09" wp14:editId="10B16A77">
                            <wp:simplePos x="0" y="0"/>
                            <wp:positionH relativeFrom="column">
                              <wp:posOffset>-26560</wp:posOffset>
                            </wp:positionH>
                            <wp:positionV relativeFrom="paragraph">
                              <wp:posOffset>-763215</wp:posOffset>
                            </wp:positionV>
                            <wp:extent cx="351972" cy="239395"/>
                            <wp:effectExtent l="0" t="0" r="10160" b="27305"/>
                            <wp:wrapNone/>
                            <wp:docPr id="2095782464" name="Rectangle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51972" cy="23939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FF32BDF" w14:textId="77777777" w:rsidR="002A1B27" w:rsidRPr="00623CE6" w:rsidRDefault="002A1B27" w:rsidP="002A1B27">
                                        <w:pPr>
                                          <w:jc w:val="center"/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</w:pPr>
                                        <w:r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</w:rPr>
                                          <w:t>2</w:t>
                                        </w:r>
                                        <w:r w:rsidRPr="00623CE6"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  <w:vertAlign w:val="superscript"/>
                                          </w:rPr>
                                          <w:t>n</w:t>
                                        </w:r>
                                        <w:r>
                                          <w:rPr>
                                            <w:rFonts w:ascii="Times New Roman" w:hAnsi="Times New Roman"/>
                                            <w:b/>
                                            <w:bCs/>
                                            <w:sz w:val="20"/>
                                            <w:vertAlign w:val="superscript"/>
                                          </w:rPr>
                                          <w:t>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B798A09" id="_x0000_s1032" style="position:absolute;left:0;text-align:left;margin-left:-2.1pt;margin-top:-60.1pt;width:27.7pt;height:18.85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" fillcolor="white [3212]" strokecolor="white [3212]" strokeweight="1pt">
                            <v:textbox>
                              <w:txbxContent>
                                <w:p w14:paraId="7FF32BDF" w14:textId="77777777" w:rsidR="002A1B27" w:rsidRPr="00623CE6" w:rsidRDefault="002A1B27" w:rsidP="002A1B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</w:rPr>
                                    <w:t>2</w:t>
                                  </w:r>
                                  <w:r w:rsidRPr="00623CE6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  <w:vertAlign w:val="superscript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sz w:val="20"/>
                                      <w:vertAlign w:val="superscript"/>
                                    </w:rPr>
                                    <w:t>d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2160" behindDoc="0" locked="0" layoutInCell="1" allowOverlap="1" wp14:anchorId="014E1FFD" wp14:editId="2D2DEEB3">
                            <wp:simplePos x="0" y="0"/>
                            <wp:positionH relativeFrom="column">
                              <wp:posOffset>-60498</wp:posOffset>
                            </wp:positionH>
                            <wp:positionV relativeFrom="paragraph">
                              <wp:posOffset>5137</wp:posOffset>
                            </wp:positionV>
                            <wp:extent cx="386715" cy="280035"/>
                            <wp:effectExtent l="0" t="0" r="13335" b="24765"/>
                            <wp:wrapNone/>
                            <wp:docPr id="929200886" name="Rectangle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86715" cy="28003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6DA2B2A1" w14:textId="77777777" w:rsidR="002A1B27" w:rsidRPr="005321FE" w:rsidRDefault="002A1B27" w:rsidP="002A1B27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>4</w:t>
                                        </w:r>
                                        <w:r w:rsidRPr="004A0B59">
                                          <w:rPr>
                                            <w:b/>
                                            <w:bCs/>
                                            <w:vertAlign w:val="superscript"/>
                                          </w:rPr>
                                          <w:t>th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 xml:space="preserve"> </w:t>
                                        </w:r>
                                        <w:r w:rsidRPr="005321FE">
                                          <w:rPr>
                                            <w:b/>
                                            <w:bCs/>
                                            <w:noProof/>
                                            <w:vertAlign w:val="superscript"/>
                                          </w:rPr>
                                          <w:drawing>
                                            <wp:inline distT="0" distB="0" distL="0" distR="0" wp14:anchorId="76FC831E" wp14:editId="503EFF3F">
                                              <wp:extent cx="191135" cy="146685"/>
                                              <wp:effectExtent l="0" t="0" r="0" b="5715"/>
                                              <wp:docPr id="431024050" name="Picture 1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1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91135" cy="14668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  <w:r w:rsidRPr="005321FE">
                                          <w:rPr>
                                            <w:b/>
                                            <w:bCs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014E1FFD" id="_x0000_s1033" style="position:absolute;left:0;text-align:left;margin-left:-4.75pt;margin-top:.4pt;width:30.45pt;height:22.05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" fillcolor="white [3212]" strokecolor="white [3212]" strokeweight="1pt">
                            <v:textbox>
                              <w:txbxContent>
                                <w:p w14:paraId="6DA2B2A1" w14:textId="77777777" w:rsidR="002A1B27" w:rsidRPr="005321FE" w:rsidRDefault="002A1B27" w:rsidP="002A1B27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4</w:t>
                                  </w:r>
                                  <w:r w:rsidRPr="004A0B59">
                                    <w:rPr>
                                      <w:b/>
                                      <w:bCs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5321FE">
                                    <w:rPr>
                                      <w:b/>
                                      <w:bCs/>
                                      <w:noProof/>
                                      <w:vertAlign w:val="superscript"/>
                                    </w:rPr>
                                    <w:drawing>
                                      <wp:inline distT="0" distB="0" distL="0" distR="0" wp14:anchorId="76FC831E" wp14:editId="503EFF3F">
                                        <wp:extent cx="191135" cy="146685"/>
                                        <wp:effectExtent l="0" t="0" r="0" b="5715"/>
                                        <wp:docPr id="431024050" name="Picture 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1135" cy="1466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5321FE"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562B0EF0" wp14:editId="4CE8DE39">
                        <wp:extent cx="1069144" cy="786866"/>
                        <wp:effectExtent l="0" t="0" r="0" b="0"/>
                        <wp:docPr id="1288821013" name="Picture 10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1A01CE4A-19F9-DE05-A58B-22598009A512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Picture 10">
                                  <a:extLst>
                                    <a:ext uri="{FF2B5EF4-FFF2-40B4-BE49-F238E27FC236}">
                                      <a16:creationId xmlns:a16="http://schemas.microsoft.com/office/drawing/2014/main" id="{1A01CE4A-19F9-DE05-A58B-22598009A512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126" t="23564" r="69687" b="44673"/>
                                <a:stretch/>
                              </pic:blipFill>
                              <pic:spPr>
                                <a:xfrm>
                                  <a:off x="0" y="0"/>
                                  <a:ext cx="1074823" cy="7910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A1B27" w14:paraId="48129E35" w14:textId="77777777" w:rsidTr="00DC0AD1">
              <w:tc>
                <w:tcPr>
                  <w:tcW w:w="3859" w:type="dxa"/>
                  <w:gridSpan w:val="3"/>
                </w:tcPr>
                <w:p w14:paraId="55A22281" w14:textId="77777777" w:rsidR="002A1B27" w:rsidRDefault="002A1B27" w:rsidP="00DC0AD1">
                  <w:pPr>
                    <w:jc w:val="center"/>
                    <w:rPr>
                      <w:rFonts w:ascii="Times New Roman" w:hAnsi="Times New Roman"/>
                      <w:szCs w:val="24"/>
                    </w:rPr>
                  </w:pP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13184" behindDoc="0" locked="0" layoutInCell="1" allowOverlap="1" wp14:anchorId="1CA20860" wp14:editId="0F281249">
                            <wp:simplePos x="0" y="0"/>
                            <wp:positionH relativeFrom="column">
                              <wp:posOffset>507538</wp:posOffset>
                            </wp:positionH>
                            <wp:positionV relativeFrom="paragraph">
                              <wp:posOffset>-27017</wp:posOffset>
                            </wp:positionV>
                            <wp:extent cx="386715" cy="280035"/>
                            <wp:effectExtent l="0" t="0" r="13335" b="24765"/>
                            <wp:wrapNone/>
                            <wp:docPr id="1845322450" name="Rectangle 1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86715" cy="28003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bg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BD2FCB7" w14:textId="77777777" w:rsidR="002A1B27" w:rsidRPr="005321FE" w:rsidRDefault="002A1B27" w:rsidP="002A1B27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>5</w:t>
                                        </w:r>
                                        <w:r w:rsidRPr="004A0B59">
                                          <w:rPr>
                                            <w:b/>
                                            <w:bCs/>
                                            <w:vertAlign w:val="superscript"/>
                                          </w:rPr>
                                          <w:t>th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 xml:space="preserve"> </w:t>
                                        </w:r>
                                        <w:r w:rsidRPr="005321FE">
                                          <w:rPr>
                                            <w:b/>
                                            <w:bCs/>
                                            <w:noProof/>
                                            <w:vertAlign w:val="superscript"/>
                                          </w:rPr>
                                          <w:drawing>
                                            <wp:inline distT="0" distB="0" distL="0" distR="0" wp14:anchorId="0EBC400D" wp14:editId="66F1D8C9">
                                              <wp:extent cx="191135" cy="146685"/>
                                              <wp:effectExtent l="0" t="0" r="0" b="5715"/>
                                              <wp:docPr id="863586978" name="Picture 15"/>
                                              <wp:cNvGraphicFramePr>
                                                <a:graphicFrameLocks xmlns:a="http://schemas.openxmlformats.org/drawingml/2006/main" noChangeAspect="1"/>
                                              </wp:cNvGraphicFramePr>
                                              <a:graphic xmlns:a="http://schemas.openxmlformats.org/drawingml/2006/main">
                                                <a:graphicData uri="http://schemas.openxmlformats.org/drawingml/2006/picture">
                                                  <pic:pic xmlns:pic="http://schemas.openxmlformats.org/drawingml/2006/picture">
                                                    <pic:nvPicPr>
                                                      <pic:cNvPr id="0" name="Picture 2"/>
                                                      <pic:cNvPicPr>
                                                        <a:picLocks noChangeAspect="1" noChangeArrowheads="1"/>
                                                      </pic:cNvPicPr>
                                                    </pic:nvPicPr>
                                                    <pic:blipFill>
                                                      <a:blip r:embed="rId31">
                                                        <a:extLst>
                                                          <a:ext uri="{28A0092B-C50C-407E-A947-70E740481C1C}">
                                                            <a14:useLocalDpi xmlns:a14="http://schemas.microsoft.com/office/drawing/2010/main" val="0"/>
                                                          </a:ext>
                                                        </a:extLst>
                                                      </a:blip>
                                                      <a:srcRect/>
                                                      <a:stretch>
                                                        <a:fillRect/>
                                                      </a:stretch>
                                                    </pic:blipFill>
                                                    <pic:spPr bwMode="auto">
                                                      <a:xfrm>
                                                        <a:off x="0" y="0"/>
                                                        <a:ext cx="191135" cy="146685"/>
                                                      </a:xfrm>
                                                      <a:prstGeom prst="rect">
                                                        <a:avLst/>
                                                      </a:prstGeom>
                                                      <a:noFill/>
                                                      <a:ln>
                                                        <a:noFill/>
                                                      </a:ln>
                                                    </pic:spPr>
                                                  </pic:pic>
                                                </a:graphicData>
                                              </a:graphic>
                                            </wp:inline>
                                          </w:drawing>
                                        </w:r>
                                        <w:r w:rsidRPr="005321FE">
                                          <w:rPr>
                                            <w:b/>
                                            <w:bCs/>
                                          </w:rPr>
                                          <w:t xml:space="preserve"> 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1CA20860" id="_x0000_s1034" style="position:absolute;left:0;text-align:left;margin-left:39.95pt;margin-top:-2.15pt;width:30.45pt;height:22.0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" fillcolor="white [3212]" strokecolor="white [3212]" strokeweight="1pt">
                            <v:textbox>
                              <w:txbxContent>
                                <w:p w14:paraId="1BD2FCB7" w14:textId="77777777" w:rsidR="002A1B27" w:rsidRPr="005321FE" w:rsidRDefault="002A1B27" w:rsidP="002A1B27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5</w:t>
                                  </w:r>
                                  <w:r w:rsidRPr="004A0B59">
                                    <w:rPr>
                                      <w:b/>
                                      <w:bCs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 w:rsidRPr="005321FE">
                                    <w:rPr>
                                      <w:b/>
                                      <w:bCs/>
                                      <w:noProof/>
                                      <w:vertAlign w:val="superscript"/>
                                    </w:rPr>
                                    <w:drawing>
                                      <wp:inline distT="0" distB="0" distL="0" distR="0" wp14:anchorId="0EBC400D" wp14:editId="66F1D8C9">
                                        <wp:extent cx="191135" cy="146685"/>
                                        <wp:effectExtent l="0" t="0" r="0" b="5715"/>
                                        <wp:docPr id="863586978" name="Picture 1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91135" cy="1466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5321FE"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Pr="007B2E1E">
                    <w:rPr>
                      <w:rFonts w:ascii="Times New Roman" w:hAnsi="Times New Roman"/>
                      <w:noProof/>
                      <w:szCs w:val="24"/>
                      <w:lang w:val="id-ID"/>
                    </w:rPr>
                    <w:drawing>
                      <wp:inline distT="0" distB="0" distL="0" distR="0" wp14:anchorId="0F5231F8" wp14:editId="5F53BA74">
                        <wp:extent cx="1183259" cy="858129"/>
                        <wp:effectExtent l="0" t="0" r="0" b="0"/>
                        <wp:docPr id="13" name="Picture 12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BB432061-C8EE-11FA-443E-7A9B0E99B313}"/>
                            </a:ext>
                          </a:extLst>
                        </wp:docPr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Picture 12">
                                  <a:extLst>
                                    <a:ext uri="{FF2B5EF4-FFF2-40B4-BE49-F238E27FC236}">
                                      <a16:creationId xmlns:a16="http://schemas.microsoft.com/office/drawing/2014/main" id="{BB432061-C8EE-11FA-443E-7A9B0E99B313}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333" t="23755" r="69271" b="44475"/>
                                <a:stretch/>
                              </pic:blipFill>
                              <pic:spPr>
                                <a:xfrm>
                                  <a:off x="0" y="0"/>
                                  <a:ext cx="1225516" cy="8887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D4C2DF3" w14:textId="77777777" w:rsidR="002A1B27" w:rsidRPr="007B2E1E" w:rsidRDefault="002A1B27" w:rsidP="00DC0AD1">
            <w:pPr>
              <w:jc w:val="center"/>
              <w:rPr>
                <w:rFonts w:ascii="Times New Roman" w:hAnsi="Times New Roman"/>
                <w:noProof/>
                <w:szCs w:val="24"/>
                <w:lang w:val="id-ID"/>
              </w:rPr>
            </w:pPr>
            <w:r>
              <w:rPr>
                <w:rFonts w:ascii="Times New Roman" w:hAnsi="Times New Roman"/>
                <w:noProof/>
                <w:szCs w:val="24"/>
                <w:lang w:val="id-ID"/>
              </w:rPr>
              <w:t>(d)</w:t>
            </w:r>
          </w:p>
        </w:tc>
      </w:tr>
    </w:tbl>
    <w:p w14:paraId="08407150" w14:textId="6E2CCDC1" w:rsidR="002A1B27" w:rsidRDefault="002A1B27" w:rsidP="002A1B27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szCs w:val="24"/>
        </w:rPr>
        <w:t xml:space="preserve">Figure S3. </w:t>
      </w:r>
      <w:r>
        <w:rPr>
          <w:rFonts w:ascii="Times New Roman" w:hAnsi="Times New Roman"/>
          <w:szCs w:val="24"/>
        </w:rPr>
        <w:t xml:space="preserve">(a) </w:t>
      </w:r>
      <w:r w:rsidRPr="00623CE6">
        <w:rPr>
          <w:rFonts w:ascii="Times New Roman" w:hAnsi="Times New Roman"/>
          <w:szCs w:val="24"/>
        </w:rPr>
        <w:t xml:space="preserve">Raman </w:t>
      </w:r>
      <w:del w:id="14" w:author="Tobias Haposan" w:date="2024-12-24T14:35:00Z" w16du:dateUtc="2024-12-24T06:35:00Z">
        <w:r w:rsidRPr="00623CE6" w:rsidDel="000C6645">
          <w:rPr>
            <w:rFonts w:ascii="Times New Roman" w:hAnsi="Times New Roman"/>
            <w:szCs w:val="24"/>
          </w:rPr>
          <w:delText xml:space="preserve">spectrum </w:delText>
        </w:r>
      </w:del>
      <w:ins w:id="15" w:author="Tobias Haposan" w:date="2024-12-24T14:35:00Z" w16du:dateUtc="2024-12-24T06:35:00Z">
        <w:r w:rsidR="000C6645" w:rsidRPr="00623CE6">
          <w:rPr>
            <w:rFonts w:ascii="Times New Roman" w:hAnsi="Times New Roman"/>
            <w:szCs w:val="24"/>
          </w:rPr>
          <w:t>spectr</w:t>
        </w:r>
        <w:r w:rsidR="000C6645">
          <w:rPr>
            <w:rFonts w:ascii="Times New Roman" w:hAnsi="Times New Roman"/>
            <w:szCs w:val="24"/>
          </w:rPr>
          <w:t>a</w:t>
        </w:r>
        <w:r w:rsidR="000C6645" w:rsidRPr="00623CE6">
          <w:rPr>
            <w:rFonts w:ascii="Times New Roman" w:hAnsi="Times New Roman"/>
            <w:szCs w:val="24"/>
          </w:rPr>
          <w:t xml:space="preserve"> </w:t>
        </w:r>
      </w:ins>
      <w:r w:rsidRPr="00623CE6">
        <w:rPr>
          <w:rFonts w:ascii="Times New Roman" w:hAnsi="Times New Roman"/>
          <w:szCs w:val="24"/>
        </w:rPr>
        <w:t xml:space="preserve">at 5 different </w:t>
      </w:r>
      <w:r>
        <w:rPr>
          <w:rFonts w:ascii="Times New Roman" w:hAnsi="Times New Roman"/>
          <w:szCs w:val="24"/>
        </w:rPr>
        <w:t>area</w:t>
      </w:r>
      <w:r w:rsidRPr="00623CE6">
        <w:rPr>
          <w:rFonts w:ascii="Times New Roman" w:hAnsi="Times New Roman"/>
          <w:szCs w:val="24"/>
        </w:rPr>
        <w:t xml:space="preserve"> points</w:t>
      </w:r>
      <w:r>
        <w:rPr>
          <w:rFonts w:ascii="Times New Roman" w:hAnsi="Times New Roman"/>
          <w:szCs w:val="24"/>
        </w:rPr>
        <w:t xml:space="preserve"> of CsCu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3</w:t>
      </w:r>
      <w:r w:rsidR="00DB189A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 xml:space="preserve">PS nanofiber (5% PS). (b) </w:t>
      </w:r>
      <w:r w:rsidR="00DB189A">
        <w:rPr>
          <w:rFonts w:ascii="Times New Roman" w:hAnsi="Times New Roman"/>
          <w:szCs w:val="24"/>
        </w:rPr>
        <w:t xml:space="preserve">Morphology </w:t>
      </w:r>
      <w:r>
        <w:rPr>
          <w:rFonts w:ascii="Times New Roman" w:hAnsi="Times New Roman"/>
          <w:szCs w:val="24"/>
        </w:rPr>
        <w:t xml:space="preserve">profiles at 5 different area points for </w:t>
      </w:r>
      <w:r w:rsidR="00DB189A">
        <w:rPr>
          <w:rFonts w:ascii="Times New Roman" w:hAnsi="Times New Roman"/>
          <w:szCs w:val="24"/>
        </w:rPr>
        <w:t>R</w:t>
      </w:r>
      <w:r>
        <w:rPr>
          <w:rFonts w:ascii="Times New Roman" w:hAnsi="Times New Roman"/>
          <w:szCs w:val="24"/>
        </w:rPr>
        <w:t>aman measurements of CsCu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3</w:t>
      </w:r>
      <w:r w:rsidR="00DB189A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 xml:space="preserve">PS nanofiber (5% PS), (a) </w:t>
      </w:r>
      <w:r w:rsidRPr="00623CE6">
        <w:rPr>
          <w:rFonts w:ascii="Times New Roman" w:hAnsi="Times New Roman"/>
          <w:szCs w:val="24"/>
        </w:rPr>
        <w:t xml:space="preserve">Raman spectrum at 5 different </w:t>
      </w:r>
      <w:r>
        <w:rPr>
          <w:rFonts w:ascii="Times New Roman" w:hAnsi="Times New Roman"/>
          <w:szCs w:val="24"/>
        </w:rPr>
        <w:t>area</w:t>
      </w:r>
      <w:r w:rsidRPr="00623CE6">
        <w:rPr>
          <w:rFonts w:ascii="Times New Roman" w:hAnsi="Times New Roman"/>
          <w:szCs w:val="24"/>
        </w:rPr>
        <w:t xml:space="preserve"> points</w:t>
      </w:r>
      <w:r>
        <w:rPr>
          <w:rFonts w:ascii="Times New Roman" w:hAnsi="Times New Roman"/>
          <w:szCs w:val="24"/>
        </w:rPr>
        <w:t xml:space="preserve"> of Cs</w:t>
      </w:r>
      <w:r>
        <w:rPr>
          <w:rFonts w:ascii="Times New Roman" w:hAnsi="Times New Roman"/>
          <w:szCs w:val="24"/>
          <w:vertAlign w:val="subscript"/>
        </w:rPr>
        <w:t>3</w:t>
      </w:r>
      <w:r>
        <w:rPr>
          <w:rFonts w:ascii="Times New Roman" w:hAnsi="Times New Roman"/>
          <w:szCs w:val="24"/>
        </w:rPr>
        <w:t>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5</w:t>
      </w:r>
      <w:r w:rsidR="00DB189A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 xml:space="preserve">PS nanofiber (5% PS). (b) </w:t>
      </w:r>
      <w:r w:rsidR="00DB189A">
        <w:rPr>
          <w:rFonts w:ascii="Times New Roman" w:hAnsi="Times New Roman"/>
          <w:szCs w:val="24"/>
        </w:rPr>
        <w:t xml:space="preserve">Morphology </w:t>
      </w:r>
      <w:r>
        <w:rPr>
          <w:rFonts w:ascii="Times New Roman" w:hAnsi="Times New Roman"/>
          <w:szCs w:val="24"/>
        </w:rPr>
        <w:t xml:space="preserve">profiles at 5 different area points for </w:t>
      </w:r>
      <w:r w:rsidR="00DB189A">
        <w:rPr>
          <w:rFonts w:ascii="Times New Roman" w:hAnsi="Times New Roman"/>
          <w:szCs w:val="24"/>
        </w:rPr>
        <w:t>R</w:t>
      </w:r>
      <w:r>
        <w:rPr>
          <w:rFonts w:ascii="Times New Roman" w:hAnsi="Times New Roman"/>
          <w:szCs w:val="24"/>
        </w:rPr>
        <w:t>aman measurements of Cs</w:t>
      </w:r>
      <w:r>
        <w:rPr>
          <w:rFonts w:ascii="Times New Roman" w:hAnsi="Times New Roman"/>
          <w:szCs w:val="24"/>
          <w:vertAlign w:val="subscript"/>
        </w:rPr>
        <w:t>3</w:t>
      </w:r>
      <w:r>
        <w:rPr>
          <w:rFonts w:ascii="Times New Roman" w:hAnsi="Times New Roman"/>
          <w:szCs w:val="24"/>
        </w:rPr>
        <w:t>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5</w:t>
      </w:r>
      <w:r w:rsidR="00DB189A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nanofiber (5% PS).</w:t>
      </w:r>
    </w:p>
    <w:p w14:paraId="2B47C88E" w14:textId="77777777" w:rsidR="002A1B27" w:rsidRDefault="002A1B27" w:rsidP="002A1B27">
      <w:pPr>
        <w:spacing w:after="0"/>
        <w:jc w:val="left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br w:type="page"/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3"/>
        <w:gridCol w:w="4513"/>
      </w:tblGrid>
      <w:tr w:rsidR="002A1B27" w14:paraId="0E7C3103" w14:textId="77777777" w:rsidTr="00DC0AD1">
        <w:trPr>
          <w:jc w:val="center"/>
        </w:trPr>
        <w:tc>
          <w:tcPr>
            <w:tcW w:w="4530" w:type="dxa"/>
          </w:tcPr>
          <w:p w14:paraId="7BE5B5CA" w14:textId="1CBF1ACD" w:rsidR="002A1B27" w:rsidRDefault="00865DC7" w:rsidP="009056CB">
            <w:pPr>
              <w:spacing w:after="0"/>
              <w:jc w:val="center"/>
              <w:rPr>
                <w:rFonts w:ascii="Times New Roman" w:hAnsi="Times New Roman"/>
                <w:szCs w:val="24"/>
              </w:rPr>
            </w:pPr>
            <w:r w:rsidRPr="00865DC7">
              <w:rPr>
                <w:rFonts w:ascii="Times New Roman" w:hAnsi="Times New Roman"/>
                <w:noProof/>
                <w:szCs w:val="24"/>
              </w:rPr>
              <w:lastRenderedPageBreak/>
              <w:drawing>
                <wp:inline distT="0" distB="0" distL="0" distR="0" wp14:anchorId="3EBB2B30" wp14:editId="00449DC9">
                  <wp:extent cx="2743200" cy="1842294"/>
                  <wp:effectExtent l="0" t="0" r="0" b="5715"/>
                  <wp:docPr id="3474159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3907" cy="1849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7C0E27" w14:textId="77777777" w:rsidR="002A1B27" w:rsidRDefault="002A1B27" w:rsidP="00DC0AD1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(a)</w:t>
            </w:r>
          </w:p>
        </w:tc>
        <w:tc>
          <w:tcPr>
            <w:tcW w:w="4496" w:type="dxa"/>
          </w:tcPr>
          <w:p w14:paraId="5037CD1A" w14:textId="322E44BE" w:rsidR="002A1B27" w:rsidRDefault="009056CB" w:rsidP="009056CB">
            <w:pPr>
              <w:spacing w:after="0"/>
              <w:jc w:val="center"/>
              <w:rPr>
                <w:rFonts w:ascii="Times New Roman" w:hAnsi="Times New Roman"/>
                <w:szCs w:val="24"/>
              </w:rPr>
            </w:pPr>
            <w:r w:rsidRPr="009056CB">
              <w:rPr>
                <w:rFonts w:ascii="Times New Roman" w:hAnsi="Times New Roman"/>
                <w:noProof/>
                <w:szCs w:val="24"/>
              </w:rPr>
              <w:drawing>
                <wp:inline distT="0" distB="0" distL="0" distR="0" wp14:anchorId="0DDFA735" wp14:editId="75990DEC">
                  <wp:extent cx="2734733" cy="1836606"/>
                  <wp:effectExtent l="0" t="0" r="8890" b="0"/>
                  <wp:docPr id="161171167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073" cy="1841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C43D9C" w14:textId="77777777" w:rsidR="002A1B27" w:rsidRDefault="002A1B27" w:rsidP="00DC0AD1">
            <w:pPr>
              <w:jc w:val="center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(b)</w:t>
            </w:r>
          </w:p>
        </w:tc>
      </w:tr>
    </w:tbl>
    <w:p w14:paraId="4D71016D" w14:textId="2FCB23AC" w:rsidR="002A1B27" w:rsidRPr="004A0B59" w:rsidRDefault="002A1B27" w:rsidP="002A1B27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szCs w:val="24"/>
        </w:rPr>
        <w:t xml:space="preserve">Figure S4. </w:t>
      </w:r>
      <w:r>
        <w:rPr>
          <w:rFonts w:ascii="Times New Roman" w:hAnsi="Times New Roman"/>
          <w:szCs w:val="24"/>
        </w:rPr>
        <w:t>SEM image. (a) Cs</w:t>
      </w:r>
      <w:r>
        <w:rPr>
          <w:rFonts w:ascii="Times New Roman" w:hAnsi="Times New Roman"/>
          <w:szCs w:val="24"/>
          <w:vertAlign w:val="subscript"/>
        </w:rPr>
        <w:t>3</w:t>
      </w:r>
      <w:r>
        <w:rPr>
          <w:rFonts w:ascii="Times New Roman" w:hAnsi="Times New Roman"/>
          <w:szCs w:val="24"/>
        </w:rPr>
        <w:t>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5</w:t>
      </w:r>
      <w:r w:rsidR="0061435B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nanofiber (5% PS). (b) Cs</w:t>
      </w:r>
      <w:r>
        <w:rPr>
          <w:rFonts w:ascii="Times New Roman" w:hAnsi="Times New Roman"/>
          <w:szCs w:val="24"/>
          <w:vertAlign w:val="subscript"/>
        </w:rPr>
        <w:t>3</w:t>
      </w:r>
      <w:r>
        <w:rPr>
          <w:rFonts w:ascii="Times New Roman" w:hAnsi="Times New Roman"/>
          <w:szCs w:val="24"/>
        </w:rPr>
        <w:t>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5</w:t>
      </w:r>
      <w:r w:rsidR="0061435B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nanofiber (5% PS).</w:t>
      </w:r>
    </w:p>
    <w:p w14:paraId="41229F43" w14:textId="6844B7A9" w:rsidR="002A1B27" w:rsidRDefault="002A1B27">
      <w:pPr>
        <w:spacing w:after="160" w:line="259" w:lineRule="auto"/>
        <w:jc w:val="left"/>
      </w:pPr>
      <w:r>
        <w:br w:type="page"/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5"/>
        <w:gridCol w:w="4611"/>
      </w:tblGrid>
      <w:tr w:rsidR="002A1B27" w14:paraId="02932A46" w14:textId="77777777" w:rsidTr="002A1B27">
        <w:trPr>
          <w:trHeight w:val="1572"/>
          <w:jc w:val="center"/>
        </w:trPr>
        <w:tc>
          <w:tcPr>
            <w:tcW w:w="4513" w:type="dxa"/>
          </w:tcPr>
          <w:p w14:paraId="78AE3485" w14:textId="7BC618B2" w:rsidR="002A1B27" w:rsidRDefault="002A1B27" w:rsidP="00DC0AD1">
            <w:pPr>
              <w:spacing w:after="0"/>
              <w:jc w:val="right"/>
              <w:rPr>
                <w:rFonts w:ascii="Times New Roman" w:eastAsiaTheme="minorEastAsia" w:hAnsi="Times New Roman"/>
                <w:szCs w:val="24"/>
              </w:rPr>
            </w:pPr>
            <w:r w:rsidRPr="00AF19C5">
              <w:rPr>
                <w:rFonts w:ascii="Times New Roman" w:hAnsi="Times New Roman"/>
                <w:noProof/>
                <w:szCs w:val="24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637760" behindDoc="0" locked="0" layoutInCell="1" allowOverlap="1" wp14:anchorId="2CF96A43" wp14:editId="776E6953">
                      <wp:simplePos x="0" y="0"/>
                      <wp:positionH relativeFrom="column">
                        <wp:posOffset>-137813</wp:posOffset>
                      </wp:positionH>
                      <wp:positionV relativeFrom="paragraph">
                        <wp:posOffset>124133</wp:posOffset>
                      </wp:positionV>
                      <wp:extent cx="457200" cy="274320"/>
                      <wp:effectExtent l="0" t="0" r="0" b="0"/>
                      <wp:wrapNone/>
                      <wp:docPr id="175833326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345B10" w14:textId="77777777" w:rsidR="002A1B27" w:rsidRPr="00AF19C5" w:rsidRDefault="002A1B27" w:rsidP="002A1B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t>a)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CF96A4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35" type="#_x0000_t202" style="position:absolute;left:0;text-align:left;margin-left:-10.85pt;margin-top:9.75pt;width:36pt;height:21.6pt;z-index: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" filled="f" stroked="f">
                      <v:textbox>
                        <w:txbxContent>
                          <w:p w14:paraId="1E345B10" w14:textId="77777777" w:rsidR="002A1B27" w:rsidRPr="00AF19C5" w:rsidRDefault="002A1B27" w:rsidP="002A1B27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t>a)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eastAsiaTheme="minorEastAsia" w:hAnsi="Times New Roman"/>
                <w:szCs w:val="24"/>
              </w:rPr>
              <w:br w:type="page"/>
            </w:r>
            <w:r w:rsidR="00781DCE" w:rsidRPr="00781DCE">
              <w:rPr>
                <w:noProof/>
                <w14:ligatures w14:val="standardContextual"/>
              </w:rPr>
              <w:object w:dxaOrig="15437" w:dyaOrig="11816" w14:anchorId="0C9394BF">
                <v:shape id="_x0000_i1028" type="#_x0000_t75" alt="" style="width:3in;height:164.95pt;mso-width-percent:0;mso-height-percent:0;mso-width-percent:0;mso-height-percent:0" o:ole="">
                  <v:imagedata r:id="rId39" o:title=""/>
                </v:shape>
                <o:OLEObject Type="Embed" ProgID="Origin95.Graph" ShapeID="_x0000_i1028" DrawAspect="Content" ObjectID="_1796647142" r:id="rId40"/>
              </w:object>
            </w:r>
          </w:p>
        </w:tc>
        <w:tc>
          <w:tcPr>
            <w:tcW w:w="4513" w:type="dxa"/>
          </w:tcPr>
          <w:p w14:paraId="4E21D271" w14:textId="5C4321B1" w:rsidR="002A1B27" w:rsidRDefault="00781DCE" w:rsidP="00DC0AD1">
            <w:pPr>
              <w:spacing w:after="0"/>
              <w:jc w:val="right"/>
              <w:rPr>
                <w:rFonts w:ascii="Times New Roman" w:eastAsiaTheme="minorEastAsia" w:hAnsi="Times New Roman"/>
                <w:szCs w:val="24"/>
              </w:rPr>
            </w:pPr>
            <w:r w:rsidRPr="00781DCE">
              <w:rPr>
                <w:noProof/>
                <w14:ligatures w14:val="standardContextual"/>
              </w:rPr>
              <w:object w:dxaOrig="15437" w:dyaOrig="11816" w14:anchorId="5A3CEF1A">
                <v:shape id="_x0000_i1027" type="#_x0000_t75" alt="" style="width:226.05pt;height:174.1pt;mso-width-percent:0;mso-height-percent:0;mso-width-percent:0;mso-height-percent:0" o:ole="">
                  <v:imagedata r:id="rId41" o:title=""/>
                </v:shape>
                <o:OLEObject Type="Embed" ProgID="Origin95.Graph" ShapeID="_x0000_i1027" DrawAspect="Content" ObjectID="_1796647143" r:id="rId42"/>
              </w:object>
            </w:r>
            <w:r w:rsidR="002A1B27" w:rsidRPr="00AF19C5">
              <w:rPr>
                <w:rFonts w:ascii="Times New Roman" w:hAnsi="Times New Roman"/>
                <w:noProof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709440" behindDoc="0" locked="0" layoutInCell="1" allowOverlap="1" wp14:anchorId="61CB7EF3" wp14:editId="56D21C66">
                      <wp:simplePos x="0" y="0"/>
                      <wp:positionH relativeFrom="column">
                        <wp:posOffset>-141351</wp:posOffset>
                      </wp:positionH>
                      <wp:positionV relativeFrom="paragraph">
                        <wp:posOffset>117638</wp:posOffset>
                      </wp:positionV>
                      <wp:extent cx="457200" cy="274320"/>
                      <wp:effectExtent l="0" t="0" r="0" b="0"/>
                      <wp:wrapNone/>
                      <wp:docPr id="78796393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2743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43C8AA" w14:textId="77777777" w:rsidR="002A1B27" w:rsidRPr="00AF19C5" w:rsidRDefault="002A1B27" w:rsidP="002A1B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t>b)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CB7EF3" id="_x0000_s1036" type="#_x0000_t202" style="position:absolute;left:0;text-align:left;margin-left:-11.15pt;margin-top:9.25pt;width:36pt;height:21.6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" filled="f" stroked="f">
                      <v:textbox>
                        <w:txbxContent>
                          <w:p w14:paraId="7143C8AA" w14:textId="77777777" w:rsidR="002A1B27" w:rsidRPr="00AF19C5" w:rsidRDefault="002A1B27" w:rsidP="002A1B27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t>b)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A1B27">
              <w:t xml:space="preserve"> </w:t>
            </w:r>
          </w:p>
        </w:tc>
      </w:tr>
      <w:tr w:rsidR="002A1B27" w14:paraId="10BC9053" w14:textId="77777777" w:rsidTr="002A1B27">
        <w:trPr>
          <w:trHeight w:val="1878"/>
          <w:jc w:val="center"/>
        </w:trPr>
        <w:tc>
          <w:tcPr>
            <w:tcW w:w="4513" w:type="dxa"/>
          </w:tcPr>
          <w:p w14:paraId="62C95E26" w14:textId="2A0D6340" w:rsidR="002A1B27" w:rsidRPr="00AF19C5" w:rsidRDefault="002A1B27" w:rsidP="00DC0AD1">
            <w:pPr>
              <w:spacing w:after="0"/>
              <w:jc w:val="right"/>
              <w:rPr>
                <w:rFonts w:ascii="Times New Roman" w:hAnsi="Times New Roman"/>
                <w:noProof/>
                <w:szCs w:val="24"/>
              </w:rPr>
            </w:pPr>
            <w:r w:rsidRPr="00AF19C5">
              <w:rPr>
                <w:rFonts w:ascii="Times New Roman" w:hAnsi="Times New Roman"/>
                <w:noProof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661312" behindDoc="0" locked="0" layoutInCell="1" allowOverlap="1" wp14:anchorId="55985304" wp14:editId="4FB591C0">
                      <wp:simplePos x="0" y="0"/>
                      <wp:positionH relativeFrom="column">
                        <wp:posOffset>-143202</wp:posOffset>
                      </wp:positionH>
                      <wp:positionV relativeFrom="paragraph">
                        <wp:posOffset>95795</wp:posOffset>
                      </wp:positionV>
                      <wp:extent cx="457200" cy="281940"/>
                      <wp:effectExtent l="0" t="0" r="0" b="3810"/>
                      <wp:wrapNone/>
                      <wp:docPr id="2069807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2819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C2F190" w14:textId="77777777" w:rsidR="002A1B27" w:rsidRPr="00AF19C5" w:rsidRDefault="002A1B27" w:rsidP="002A1B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t>c)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985304" id="_x0000_s1037" type="#_x0000_t202" style="position:absolute;left:0;text-align:left;margin-left:-11.3pt;margin-top:7.55pt;width:36pt;height:22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" filled="f" stroked="f">
                      <v:textbox>
                        <w:txbxContent>
                          <w:p w14:paraId="5BC2F190" w14:textId="77777777" w:rsidR="002A1B27" w:rsidRPr="00AF19C5" w:rsidRDefault="002A1B27" w:rsidP="002A1B27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t>c)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t xml:space="preserve"> </w:t>
            </w:r>
            <w:r w:rsidR="00781DCE" w:rsidRPr="00781DCE">
              <w:rPr>
                <w:noProof/>
                <w14:ligatures w14:val="standardContextual"/>
              </w:rPr>
              <w:object w:dxaOrig="15437" w:dyaOrig="11816" w14:anchorId="2D2A2A26">
                <v:shape id="_x0000_i1026" type="#_x0000_t75" alt="" style="width:209.6pt;height:161.3pt;mso-width-percent:0;mso-height-percent:0;mso-width-percent:0;mso-height-percent:0" o:ole="">
                  <v:imagedata r:id="rId43" o:title=""/>
                </v:shape>
                <o:OLEObject Type="Embed" ProgID="Origin95.Graph" ShapeID="_x0000_i1026" DrawAspect="Content" ObjectID="_1796647144" r:id="rId44"/>
              </w:object>
            </w:r>
          </w:p>
        </w:tc>
        <w:tc>
          <w:tcPr>
            <w:tcW w:w="4513" w:type="dxa"/>
          </w:tcPr>
          <w:p w14:paraId="622DC3C7" w14:textId="3C93FF21" w:rsidR="002A1B27" w:rsidRDefault="002A1B27" w:rsidP="00DC0AD1">
            <w:pPr>
              <w:spacing w:after="0"/>
              <w:jc w:val="right"/>
            </w:pPr>
            <w:r w:rsidRPr="00AF19C5">
              <w:rPr>
                <w:rFonts w:ascii="Times New Roman" w:hAnsi="Times New Roman"/>
                <w:noProof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684864" behindDoc="0" locked="0" layoutInCell="1" allowOverlap="1" wp14:anchorId="03A54FAA" wp14:editId="77EDE939">
                      <wp:simplePos x="0" y="0"/>
                      <wp:positionH relativeFrom="column">
                        <wp:posOffset>-159585</wp:posOffset>
                      </wp:positionH>
                      <wp:positionV relativeFrom="paragraph">
                        <wp:posOffset>101582</wp:posOffset>
                      </wp:positionV>
                      <wp:extent cx="457200" cy="281940"/>
                      <wp:effectExtent l="0" t="0" r="0" b="3810"/>
                      <wp:wrapNone/>
                      <wp:docPr id="206697811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2819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C2C5E96" w14:textId="77777777" w:rsidR="002A1B27" w:rsidRPr="00AF19C5" w:rsidRDefault="002A1B27" w:rsidP="002A1B27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t>d)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A54FAA" id="_x0000_s1038" type="#_x0000_t202" style="position:absolute;left:0;text-align:left;margin-left:-12.55pt;margin-top:8pt;width:36pt;height:22.2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" filled="f" stroked="f">
                      <v:textbox>
                        <w:txbxContent>
                          <w:p w14:paraId="5C2C5E96" w14:textId="77777777" w:rsidR="002A1B27" w:rsidRPr="00AF19C5" w:rsidRDefault="002A1B27" w:rsidP="002A1B27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t>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t xml:space="preserve"> </w:t>
            </w:r>
            <w:r w:rsidR="00781DCE" w:rsidRPr="00781DCE">
              <w:rPr>
                <w:noProof/>
                <w14:ligatures w14:val="standardContextual"/>
              </w:rPr>
              <w:object w:dxaOrig="15437" w:dyaOrig="11816" w14:anchorId="4ED0311B">
                <v:shape id="_x0000_i1025" type="#_x0000_t75" alt="" style="width:222.4pt;height:170.45pt;mso-width-percent:0;mso-height-percent:0;mso-width-percent:0;mso-height-percent:0" o:ole="">
                  <v:imagedata r:id="rId45" o:title=""/>
                </v:shape>
                <o:OLEObject Type="Embed" ProgID="Origin95.Graph" ShapeID="_x0000_i1025" DrawAspect="Content" ObjectID="_1796647145" r:id="rId46"/>
              </w:object>
            </w:r>
          </w:p>
        </w:tc>
      </w:tr>
    </w:tbl>
    <w:p w14:paraId="1ADAB3BE" w14:textId="7A38D1BE" w:rsidR="002A1B27" w:rsidRPr="00684E06" w:rsidRDefault="002A1B27" w:rsidP="002A1B27">
      <w:pPr>
        <w:rPr>
          <w:rFonts w:ascii="Times New Roman" w:hAnsi="Times New Roman"/>
          <w:szCs w:val="24"/>
        </w:rPr>
      </w:pPr>
      <w:r>
        <w:rPr>
          <w:rFonts w:ascii="Times New Roman" w:hAnsi="Times New Roman"/>
          <w:b/>
          <w:bCs/>
          <w:szCs w:val="24"/>
        </w:rPr>
        <w:t>Figure S</w:t>
      </w:r>
      <w:r w:rsidR="00865DC7">
        <w:rPr>
          <w:rFonts w:ascii="Times New Roman" w:hAnsi="Times New Roman"/>
          <w:b/>
          <w:bCs/>
          <w:szCs w:val="24"/>
        </w:rPr>
        <w:t>5</w:t>
      </w:r>
      <w:r>
        <w:rPr>
          <w:rFonts w:ascii="Times New Roman" w:hAnsi="Times New Roman"/>
          <w:b/>
          <w:bCs/>
          <w:szCs w:val="24"/>
        </w:rPr>
        <w:t xml:space="preserve">. </w:t>
      </w:r>
      <w:r>
        <w:rPr>
          <w:rFonts w:ascii="Times New Roman" w:hAnsi="Times New Roman"/>
          <w:szCs w:val="24"/>
        </w:rPr>
        <w:t>Experimental bandgaps using Elliot fitting. (a) CsCu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3</w:t>
      </w:r>
      <w:r w:rsidR="0061435B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(5% PS), (b) CsCu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3</w:t>
      </w:r>
      <w:r w:rsidR="0061435B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(25% PS), (c) Cs</w:t>
      </w:r>
      <w:r>
        <w:rPr>
          <w:rFonts w:ascii="Times New Roman" w:hAnsi="Times New Roman"/>
          <w:szCs w:val="24"/>
          <w:vertAlign w:val="subscript"/>
        </w:rPr>
        <w:t>3</w:t>
      </w:r>
      <w:r>
        <w:rPr>
          <w:rFonts w:ascii="Times New Roman" w:hAnsi="Times New Roman"/>
          <w:szCs w:val="24"/>
        </w:rPr>
        <w:t>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5</w:t>
      </w:r>
      <w:r w:rsidR="0061435B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(5% PS), (d) Cs</w:t>
      </w:r>
      <w:r>
        <w:rPr>
          <w:rFonts w:ascii="Times New Roman" w:hAnsi="Times New Roman"/>
          <w:szCs w:val="24"/>
          <w:vertAlign w:val="subscript"/>
        </w:rPr>
        <w:t>3</w:t>
      </w:r>
      <w:r>
        <w:rPr>
          <w:rFonts w:ascii="Times New Roman" w:hAnsi="Times New Roman"/>
          <w:szCs w:val="24"/>
        </w:rPr>
        <w:t>Cu</w:t>
      </w:r>
      <w:r>
        <w:rPr>
          <w:rFonts w:ascii="Times New Roman" w:hAnsi="Times New Roman"/>
          <w:szCs w:val="24"/>
          <w:vertAlign w:val="subscript"/>
        </w:rPr>
        <w:t>2</w:t>
      </w:r>
      <w:r>
        <w:rPr>
          <w:rFonts w:ascii="Times New Roman" w:hAnsi="Times New Roman"/>
          <w:szCs w:val="24"/>
        </w:rPr>
        <w:t>I</w:t>
      </w:r>
      <w:r>
        <w:rPr>
          <w:rFonts w:ascii="Times New Roman" w:hAnsi="Times New Roman"/>
          <w:szCs w:val="24"/>
          <w:vertAlign w:val="subscript"/>
        </w:rPr>
        <w:t>5</w:t>
      </w:r>
      <w:r w:rsidR="0061435B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PS (25% PS).</w:t>
      </w:r>
    </w:p>
    <w:p w14:paraId="7C352B9C" w14:textId="532E34EC" w:rsidR="002A1B27" w:rsidRPr="004A0B59" w:rsidRDefault="002A1B27" w:rsidP="002A1B27">
      <w:pPr>
        <w:rPr>
          <w:rFonts w:ascii="Times New Roman" w:hAnsi="Times New Roman"/>
          <w:szCs w:val="24"/>
        </w:rPr>
      </w:pPr>
    </w:p>
    <w:p w14:paraId="2F46C4EF" w14:textId="77777777" w:rsidR="002A1B27" w:rsidRDefault="002A1B27"/>
    <w:sectPr w:rsidR="002A1B27" w:rsidSect="0052071D">
      <w:footerReference w:type="default" r:id="rId4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2" w:author="Tobias Haposan" w:date="2024-12-24T20:18:00Z" w:initials="TH">
    <w:p w14:paraId="5D82B4B5" w14:textId="77777777" w:rsidR="00250F4D" w:rsidRDefault="00250F4D" w:rsidP="00250F4D">
      <w:pPr>
        <w:jc w:val="left"/>
      </w:pPr>
      <w:r>
        <w:rPr>
          <w:rStyle w:val="CommentReference"/>
        </w:rPr>
        <w:annotationRef/>
      </w:r>
      <w:r>
        <w:rPr>
          <w:sz w:val="20"/>
        </w:rPr>
        <w:t xml:space="preserve">Please cite for FullProf: J. Rodriguez-Carvajal, “Fullprof: A Program for Rietveld Refinement and Pattern Matching Analysis,” Abstract of the Satellite Meeting on Powder Diffraction of the XV Congress of the IUCr, Toulouse, France, 1990, p. 127.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5D82B4B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2698DD7" w16cex:dateUtc="2024-12-24T12:1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5D82B4B5" w16cid:durableId="32698DD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34BDEC" w14:textId="77777777" w:rsidR="00781DCE" w:rsidRDefault="00781DCE" w:rsidP="0052071D">
      <w:pPr>
        <w:spacing w:after="0"/>
      </w:pPr>
      <w:r>
        <w:separator/>
      </w:r>
    </w:p>
  </w:endnote>
  <w:endnote w:type="continuationSeparator" w:id="0">
    <w:p w14:paraId="5D547B75" w14:textId="77777777" w:rsidR="00781DCE" w:rsidRDefault="00781DCE" w:rsidP="0052071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A107A6" w14:textId="064B3C22" w:rsidR="0052071D" w:rsidRDefault="0052071D">
    <w:pPr>
      <w:pStyle w:val="Footer"/>
      <w:jc w:val="center"/>
    </w:pPr>
    <w:r>
      <w:t>S</w:t>
    </w:r>
    <w:sdt>
      <w:sdtPr>
        <w:id w:val="-19617898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1F703968" w14:textId="77777777" w:rsidR="0052071D" w:rsidRDefault="005207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A30190" w14:textId="77777777" w:rsidR="00781DCE" w:rsidRDefault="00781DCE" w:rsidP="0052071D">
      <w:pPr>
        <w:spacing w:after="0"/>
      </w:pPr>
      <w:r>
        <w:separator/>
      </w:r>
    </w:p>
  </w:footnote>
  <w:footnote w:type="continuationSeparator" w:id="0">
    <w:p w14:paraId="443A7007" w14:textId="77777777" w:rsidR="00781DCE" w:rsidRDefault="00781DCE" w:rsidP="0052071D">
      <w:pPr>
        <w:spacing w:after="0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Tobias Haposan">
    <w15:presenceInfo w15:providerId="AD" w15:userId="S::e1352939@u.nus.edu::120e050e-bffe-410a-a446-521de0eb660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B27"/>
    <w:rsid w:val="000C6645"/>
    <w:rsid w:val="001E1971"/>
    <w:rsid w:val="00250F4D"/>
    <w:rsid w:val="002A1B27"/>
    <w:rsid w:val="002D601E"/>
    <w:rsid w:val="002D672B"/>
    <w:rsid w:val="003C41FD"/>
    <w:rsid w:val="0049330F"/>
    <w:rsid w:val="0052071D"/>
    <w:rsid w:val="00537F98"/>
    <w:rsid w:val="0061435B"/>
    <w:rsid w:val="00737137"/>
    <w:rsid w:val="00751AA8"/>
    <w:rsid w:val="00781DCE"/>
    <w:rsid w:val="00855740"/>
    <w:rsid w:val="00865DC7"/>
    <w:rsid w:val="008D0792"/>
    <w:rsid w:val="009056CB"/>
    <w:rsid w:val="00A872C5"/>
    <w:rsid w:val="00BF4CE9"/>
    <w:rsid w:val="00C0798A"/>
    <w:rsid w:val="00CB3B6B"/>
    <w:rsid w:val="00DB189A"/>
    <w:rsid w:val="00E10E4B"/>
    <w:rsid w:val="00E263F9"/>
    <w:rsid w:val="00EC00AC"/>
    <w:rsid w:val="00F45BB2"/>
    <w:rsid w:val="00FD4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05D76"/>
  <w15:chartTrackingRefBased/>
  <w15:docId w15:val="{2CC4E3FF-D874-4C32-8EEC-31541463A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1B27"/>
    <w:pPr>
      <w:spacing w:after="200" w:line="240" w:lineRule="auto"/>
      <w:jc w:val="both"/>
    </w:pPr>
    <w:rPr>
      <w:rFonts w:ascii="Times" w:eastAsia="Times New Roman" w:hAnsi="Times" w:cs="Times New Roman"/>
      <w:kern w:val="0"/>
      <w:sz w:val="24"/>
      <w:szCs w:val="2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A1B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MainText">
    <w:name w:val="TA_Main_Text"/>
    <w:basedOn w:val="Normal"/>
    <w:rsid w:val="0052071D"/>
    <w:pPr>
      <w:spacing w:after="0" w:line="480" w:lineRule="auto"/>
      <w:ind w:firstLine="202"/>
    </w:pPr>
  </w:style>
  <w:style w:type="paragraph" w:customStyle="1" w:styleId="BBAuthorName">
    <w:name w:val="BB_Author_Name"/>
    <w:basedOn w:val="Normal"/>
    <w:next w:val="BCAuthorAddress"/>
    <w:rsid w:val="0052071D"/>
    <w:pPr>
      <w:spacing w:after="240" w:line="480" w:lineRule="auto"/>
      <w:jc w:val="center"/>
    </w:pPr>
    <w:rPr>
      <w:i/>
    </w:rPr>
  </w:style>
  <w:style w:type="paragraph" w:customStyle="1" w:styleId="BCAuthorAddress">
    <w:name w:val="BC_Author_Address"/>
    <w:basedOn w:val="Normal"/>
    <w:next w:val="Normal"/>
    <w:rsid w:val="0052071D"/>
    <w:pPr>
      <w:spacing w:after="240" w:line="480" w:lineRule="auto"/>
      <w:jc w:val="center"/>
    </w:pPr>
  </w:style>
  <w:style w:type="paragraph" w:customStyle="1" w:styleId="BDAbstract">
    <w:name w:val="BD_Abstract"/>
    <w:basedOn w:val="Normal"/>
    <w:next w:val="TAMainText"/>
    <w:rsid w:val="0052071D"/>
    <w:pPr>
      <w:spacing w:before="360" w:after="360" w:line="480" w:lineRule="auto"/>
    </w:pPr>
  </w:style>
  <w:style w:type="paragraph" w:styleId="Header">
    <w:name w:val="header"/>
    <w:basedOn w:val="Normal"/>
    <w:link w:val="HeaderChar"/>
    <w:uiPriority w:val="99"/>
    <w:unhideWhenUsed/>
    <w:rsid w:val="0052071D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2071D"/>
    <w:rPr>
      <w:rFonts w:ascii="Times" w:eastAsia="Times New Roman" w:hAnsi="Times" w:cs="Times New Roman"/>
      <w:kern w:val="0"/>
      <w:sz w:val="24"/>
      <w:szCs w:val="2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2071D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2071D"/>
    <w:rPr>
      <w:rFonts w:ascii="Times" w:eastAsia="Times New Roman" w:hAnsi="Times" w:cs="Times New Roman"/>
      <w:kern w:val="0"/>
      <w:sz w:val="24"/>
      <w:szCs w:val="20"/>
      <w:lang w:val="en-US"/>
      <w14:ligatures w14:val="none"/>
    </w:rPr>
  </w:style>
  <w:style w:type="paragraph" w:styleId="Revision">
    <w:name w:val="Revision"/>
    <w:hidden/>
    <w:uiPriority w:val="99"/>
    <w:semiHidden/>
    <w:rsid w:val="000C6645"/>
    <w:pPr>
      <w:spacing w:after="0" w:line="240" w:lineRule="auto"/>
    </w:pPr>
    <w:rPr>
      <w:rFonts w:ascii="Times" w:eastAsia="Times New Roman" w:hAnsi="Times" w:cs="Times New Roman"/>
      <w:kern w:val="0"/>
      <w:sz w:val="24"/>
      <w:szCs w:val="20"/>
      <w:lang w:val="en-US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250F4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0F4D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0F4D"/>
    <w:rPr>
      <w:rFonts w:ascii="Times" w:eastAsia="Times New Roman" w:hAnsi="Times" w:cs="Times New Roman"/>
      <w:kern w:val="0"/>
      <w:sz w:val="20"/>
      <w:szCs w:val="20"/>
      <w:lang w:val="en-US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0F4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0F4D"/>
    <w:rPr>
      <w:rFonts w:ascii="Times" w:eastAsia="Times New Roman" w:hAnsi="Times" w:cs="Times New Roman"/>
      <w:b/>
      <w:bCs/>
      <w:kern w:val="0"/>
      <w:sz w:val="20"/>
      <w:szCs w:val="2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comments" Target="comments.xml"/><Relationship Id="rId26" Type="http://schemas.openxmlformats.org/officeDocument/2006/relationships/image" Target="media/image10.png"/><Relationship Id="rId39" Type="http://schemas.openxmlformats.org/officeDocument/2006/relationships/image" Target="media/image22.emf"/><Relationship Id="rId21" Type="http://schemas.microsoft.com/office/2018/08/relationships/commentsExtensible" Target="commentsExtensible.xml"/><Relationship Id="rId34" Type="http://schemas.openxmlformats.org/officeDocument/2006/relationships/image" Target="media/image17.png"/><Relationship Id="rId42" Type="http://schemas.openxmlformats.org/officeDocument/2006/relationships/oleObject" Target="embeddings/oleObject10.bin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6.emf"/><Relationship Id="rId29" Type="http://schemas.openxmlformats.org/officeDocument/2006/relationships/image" Target="media/image13.emf"/><Relationship Id="rId11" Type="http://schemas.openxmlformats.org/officeDocument/2006/relationships/oleObject" Target="embeddings/oleObject3.bin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20.emf"/><Relationship Id="rId40" Type="http://schemas.openxmlformats.org/officeDocument/2006/relationships/oleObject" Target="embeddings/oleObject9.bin"/><Relationship Id="rId45" Type="http://schemas.openxmlformats.org/officeDocument/2006/relationships/image" Target="media/image25.emf"/><Relationship Id="rId5" Type="http://schemas.openxmlformats.org/officeDocument/2006/relationships/endnotes" Target="endnotes.xml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7.bin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microsoft.com/office/2011/relationships/people" Target="people.xml"/><Relationship Id="rId10" Type="http://schemas.openxmlformats.org/officeDocument/2006/relationships/image" Target="media/image3.emf"/><Relationship Id="rId19" Type="http://schemas.microsoft.com/office/2011/relationships/commentsExtended" Target="commentsExtended.xml"/><Relationship Id="rId31" Type="http://schemas.openxmlformats.org/officeDocument/2006/relationships/image" Target="media/image14.emf"/><Relationship Id="rId44" Type="http://schemas.openxmlformats.org/officeDocument/2006/relationships/oleObject" Target="embeddings/oleObject11.bin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emf"/><Relationship Id="rId22" Type="http://schemas.openxmlformats.org/officeDocument/2006/relationships/image" Target="media/image7.emf"/><Relationship Id="rId27" Type="http://schemas.openxmlformats.org/officeDocument/2006/relationships/image" Target="media/image11.png"/><Relationship Id="rId30" Type="http://schemas.openxmlformats.org/officeDocument/2006/relationships/oleObject" Target="embeddings/oleObject8.bin"/><Relationship Id="rId35" Type="http://schemas.openxmlformats.org/officeDocument/2006/relationships/image" Target="media/image18.png"/><Relationship Id="rId43" Type="http://schemas.openxmlformats.org/officeDocument/2006/relationships/image" Target="media/image24.emf"/><Relationship Id="rId48" Type="http://schemas.openxmlformats.org/officeDocument/2006/relationships/fontTable" Target="fontTable.xml"/><Relationship Id="rId8" Type="http://schemas.openxmlformats.org/officeDocument/2006/relationships/image" Target="media/image2.emf"/><Relationship Id="rId3" Type="http://schemas.openxmlformats.org/officeDocument/2006/relationships/webSettings" Target="webSetting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emf"/><Relationship Id="rId46" Type="http://schemas.openxmlformats.org/officeDocument/2006/relationships/oleObject" Target="embeddings/oleObject12.bin"/><Relationship Id="rId20" Type="http://schemas.microsoft.com/office/2016/09/relationships/commentsIds" Target="commentsIds.xml"/><Relationship Id="rId41" Type="http://schemas.openxmlformats.org/officeDocument/2006/relationships/image" Target="media/image23.emf"/><Relationship Id="rId1" Type="http://schemas.openxmlformats.org/officeDocument/2006/relationships/styles" Target="styles.xml"/><Relationship Id="rId6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433</Words>
  <Characters>2472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 Bintang Saputra</dc:creator>
  <cp:keywords/>
  <dc:description/>
  <cp:lastModifiedBy>Tobias Haposan</cp:lastModifiedBy>
  <cp:revision>15</cp:revision>
  <cp:lastPrinted>2024-12-11T17:58:00Z</cp:lastPrinted>
  <dcterms:created xsi:type="dcterms:W3CDTF">2024-12-11T18:04:00Z</dcterms:created>
  <dcterms:modified xsi:type="dcterms:W3CDTF">2024-12-25T07:48:00Z</dcterms:modified>
</cp:coreProperties>
</file>